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B31BE" w14:textId="77777777" w:rsidR="009B7309" w:rsidRPr="000C1794" w:rsidRDefault="009B7309"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LAPORAN TUGAS AKHIR</w:t>
      </w:r>
    </w:p>
    <w:p w14:paraId="6B1F5395" w14:textId="0CD69BA3" w:rsidR="00754858" w:rsidRPr="000C1794" w:rsidRDefault="00754858"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MAGANG &amp; STUDI INDEPENDEN BERSERTIFIKAT</w:t>
      </w:r>
    </w:p>
    <w:p w14:paraId="5C5D939C" w14:textId="201D7E87" w:rsidR="00754858" w:rsidRPr="000C1794" w:rsidRDefault="00754858"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PENGEMBANG APLIKASI ANDROID</w:t>
      </w:r>
    </w:p>
    <w:p w14:paraId="447987D7" w14:textId="13C1CC33" w:rsidR="00754858" w:rsidRPr="000C1794" w:rsidRDefault="00754858"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 xml:space="preserve">Di PT </w:t>
      </w:r>
      <w:proofErr w:type="spellStart"/>
      <w:r w:rsidRPr="000C1794">
        <w:rPr>
          <w:rFonts w:ascii="Times New Roman" w:hAnsi="Times New Roman" w:cs="Times New Roman"/>
          <w:b/>
          <w:bCs/>
          <w:sz w:val="28"/>
          <w:szCs w:val="28"/>
        </w:rPr>
        <w:t>Presentologics</w:t>
      </w:r>
      <w:proofErr w:type="spellEnd"/>
    </w:p>
    <w:p w14:paraId="0CC3719C" w14:textId="77777777" w:rsidR="00754858" w:rsidRPr="00754858" w:rsidRDefault="00754858" w:rsidP="00754858"/>
    <w:p w14:paraId="26BF28BC" w14:textId="77777777" w:rsidR="00754858" w:rsidRDefault="009B7309" w:rsidP="009B7309">
      <w:pPr>
        <w:pStyle w:val="Title"/>
        <w:spacing w:line="360" w:lineRule="auto"/>
        <w:jc w:val="center"/>
        <w:rPr>
          <w:lang w:val="en-US"/>
        </w:rPr>
      </w:pPr>
      <w:proofErr w:type="spellStart"/>
      <w:r>
        <w:rPr>
          <w:lang w:val="en-US"/>
        </w:rPr>
        <w:t>Diajukan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sidR="00754858">
        <w:rPr>
          <w:lang w:val="en-US"/>
        </w:rPr>
        <w:t>persyaratan</w:t>
      </w:r>
      <w:proofErr w:type="spellEnd"/>
      <w:r w:rsidR="00754858">
        <w:rPr>
          <w:lang w:val="en-US"/>
        </w:rPr>
        <w:t xml:space="preserve"> </w:t>
      </w:r>
      <w:proofErr w:type="spellStart"/>
      <w:r w:rsidR="00754858">
        <w:rPr>
          <w:lang w:val="en-US"/>
        </w:rPr>
        <w:t>kelulusan</w:t>
      </w:r>
      <w:proofErr w:type="spellEnd"/>
      <w:r w:rsidR="00754858">
        <w:rPr>
          <w:lang w:val="en-US"/>
        </w:rPr>
        <w:t xml:space="preserve"> </w:t>
      </w:r>
    </w:p>
    <w:p w14:paraId="0313B9BE" w14:textId="3930F8A2" w:rsidR="009B7309" w:rsidRDefault="00754858" w:rsidP="009B7309">
      <w:pPr>
        <w:pStyle w:val="Title"/>
        <w:spacing w:line="360" w:lineRule="auto"/>
        <w:jc w:val="center"/>
        <w:rPr>
          <w:lang w:val="en-US"/>
        </w:rPr>
      </w:pPr>
      <w:r>
        <w:rPr>
          <w:lang w:val="en-US"/>
        </w:rPr>
        <w:t>Program MSIB MBKM</w:t>
      </w:r>
    </w:p>
    <w:p w14:paraId="1DCC5A4A" w14:textId="5FF7C53F" w:rsidR="00754858" w:rsidRDefault="00754858" w:rsidP="00754858">
      <w:pPr>
        <w:rPr>
          <w:lang w:val="en-US"/>
        </w:rPr>
      </w:pPr>
    </w:p>
    <w:p w14:paraId="3F56E26F" w14:textId="77777777" w:rsidR="000C1794" w:rsidRDefault="000C1794" w:rsidP="00754858">
      <w:pPr>
        <w:rPr>
          <w:lang w:val="en-US"/>
        </w:rPr>
      </w:pPr>
    </w:p>
    <w:p w14:paraId="16D9D4C6" w14:textId="77777777" w:rsidR="00754858" w:rsidRPr="00754858" w:rsidRDefault="00754858" w:rsidP="00754858">
      <w:pPr>
        <w:rPr>
          <w:lang w:val="en-US"/>
        </w:rPr>
      </w:pPr>
    </w:p>
    <w:p w14:paraId="635DC757" w14:textId="77777777" w:rsidR="00754858" w:rsidRPr="00754858" w:rsidRDefault="00754858" w:rsidP="00754858">
      <w:pPr>
        <w:rPr>
          <w:lang w:val="en-US"/>
        </w:rPr>
      </w:pPr>
    </w:p>
    <w:p w14:paraId="6732DFA4" w14:textId="77777777" w:rsidR="00754858" w:rsidRDefault="00754858" w:rsidP="00754858">
      <w:pPr>
        <w:pStyle w:val="Title"/>
        <w:spacing w:line="276" w:lineRule="auto"/>
        <w:jc w:val="center"/>
        <w:rPr>
          <w:lang w:val="en-US"/>
        </w:rPr>
      </w:pPr>
      <w:proofErr w:type="spellStart"/>
      <w:r>
        <w:rPr>
          <w:lang w:val="en-US"/>
        </w:rPr>
        <w:t>Disusun</w:t>
      </w:r>
      <w:proofErr w:type="spellEnd"/>
      <w:r>
        <w:rPr>
          <w:lang w:val="en-US"/>
        </w:rPr>
        <w:t xml:space="preserve"> oleh:</w:t>
      </w:r>
    </w:p>
    <w:p w14:paraId="25BA89BF" w14:textId="77777777" w:rsidR="00754858" w:rsidRPr="00247F50" w:rsidRDefault="00754858" w:rsidP="00754858">
      <w:pPr>
        <w:pStyle w:val="Title"/>
        <w:spacing w:line="276" w:lineRule="auto"/>
        <w:jc w:val="center"/>
        <w:rPr>
          <w:sz w:val="28"/>
          <w:szCs w:val="28"/>
          <w:lang w:val="en-US"/>
        </w:rPr>
      </w:pPr>
      <w:r w:rsidRPr="00247F50">
        <w:rPr>
          <w:sz w:val="28"/>
          <w:szCs w:val="28"/>
          <w:lang w:val="en-US"/>
        </w:rPr>
        <w:t>Guna Dermawan</w:t>
      </w:r>
      <w:r>
        <w:rPr>
          <w:sz w:val="28"/>
          <w:szCs w:val="28"/>
          <w:lang w:val="en-US"/>
        </w:rPr>
        <w:t xml:space="preserve"> </w:t>
      </w:r>
      <w:proofErr w:type="gramStart"/>
      <w:r>
        <w:rPr>
          <w:sz w:val="28"/>
          <w:szCs w:val="28"/>
          <w:lang w:val="en-US"/>
        </w:rPr>
        <w:t xml:space="preserve">/ </w:t>
      </w:r>
      <w:r w:rsidRPr="00247F50">
        <w:rPr>
          <w:sz w:val="28"/>
          <w:szCs w:val="28"/>
          <w:lang w:val="en-US"/>
        </w:rPr>
        <w:t xml:space="preserve"> A11.2018.11538</w:t>
      </w:r>
      <w:proofErr w:type="gramEnd"/>
    </w:p>
    <w:p w14:paraId="117D2FA9" w14:textId="632BB9E8" w:rsidR="009B7309" w:rsidRDefault="009B7309" w:rsidP="009B7309">
      <w:pPr>
        <w:tabs>
          <w:tab w:val="left" w:pos="2184"/>
        </w:tabs>
        <w:spacing w:line="360" w:lineRule="auto"/>
        <w:rPr>
          <w:lang w:val="en-US"/>
        </w:rPr>
      </w:pPr>
    </w:p>
    <w:p w14:paraId="0A9A0F62" w14:textId="1F87D632" w:rsidR="009B7309" w:rsidRDefault="00754858" w:rsidP="009B7309">
      <w:pPr>
        <w:tabs>
          <w:tab w:val="left" w:pos="2184"/>
        </w:tabs>
        <w:spacing w:line="360" w:lineRule="auto"/>
        <w:rPr>
          <w:lang w:val="en-US"/>
        </w:rPr>
      </w:pPr>
      <w:r>
        <w:rPr>
          <w:noProof/>
          <w:lang w:val="en-US"/>
        </w:rPr>
        <w:drawing>
          <wp:anchor distT="0" distB="0" distL="114300" distR="114300" simplePos="0" relativeHeight="251656192" behindDoc="1" locked="0" layoutInCell="1" allowOverlap="1" wp14:anchorId="6CC92435" wp14:editId="60F0483C">
            <wp:simplePos x="0" y="0"/>
            <wp:positionH relativeFrom="column">
              <wp:posOffset>2017395</wp:posOffset>
            </wp:positionH>
            <wp:positionV relativeFrom="paragraph">
              <wp:posOffset>106338</wp:posOffset>
            </wp:positionV>
            <wp:extent cx="1799590"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534CE3CA" w14:textId="77777777" w:rsidR="009B7309" w:rsidRDefault="009B7309" w:rsidP="009B7309">
      <w:pPr>
        <w:tabs>
          <w:tab w:val="left" w:pos="2184"/>
        </w:tabs>
        <w:spacing w:line="360" w:lineRule="auto"/>
        <w:rPr>
          <w:lang w:val="en-US"/>
        </w:rPr>
      </w:pPr>
      <w:r>
        <w:rPr>
          <w:lang w:val="en-US"/>
        </w:rPr>
        <w:tab/>
      </w:r>
    </w:p>
    <w:p w14:paraId="47CB9745" w14:textId="4BC75594" w:rsidR="009B7309" w:rsidRDefault="009B7309" w:rsidP="009B7309">
      <w:pPr>
        <w:tabs>
          <w:tab w:val="left" w:pos="2184"/>
        </w:tabs>
        <w:spacing w:line="360" w:lineRule="auto"/>
        <w:jc w:val="center"/>
        <w:rPr>
          <w:lang w:val="en-US"/>
        </w:rPr>
      </w:pPr>
      <w:r>
        <w:rPr>
          <w:lang w:val="en-US"/>
        </w:rPr>
        <w:t xml:space="preserve"> </w:t>
      </w:r>
    </w:p>
    <w:p w14:paraId="392AE934" w14:textId="3E4152F2" w:rsidR="00754858" w:rsidRDefault="00754858" w:rsidP="009B7309">
      <w:pPr>
        <w:tabs>
          <w:tab w:val="left" w:pos="2184"/>
        </w:tabs>
        <w:spacing w:line="360" w:lineRule="auto"/>
        <w:jc w:val="center"/>
        <w:rPr>
          <w:lang w:val="en-US"/>
        </w:rPr>
      </w:pPr>
    </w:p>
    <w:p w14:paraId="6B17ECB2" w14:textId="0FE06041" w:rsidR="00754858" w:rsidRDefault="00754858" w:rsidP="009B7309">
      <w:pPr>
        <w:tabs>
          <w:tab w:val="left" w:pos="2184"/>
        </w:tabs>
        <w:spacing w:line="360" w:lineRule="auto"/>
        <w:jc w:val="center"/>
        <w:rPr>
          <w:lang w:val="en-US"/>
        </w:rPr>
      </w:pPr>
    </w:p>
    <w:p w14:paraId="2DD94D32" w14:textId="047337C2" w:rsidR="00754858" w:rsidRDefault="00754858" w:rsidP="009B7309">
      <w:pPr>
        <w:tabs>
          <w:tab w:val="left" w:pos="2184"/>
        </w:tabs>
        <w:spacing w:line="360" w:lineRule="auto"/>
        <w:jc w:val="center"/>
        <w:rPr>
          <w:lang w:val="en-US"/>
        </w:rPr>
      </w:pPr>
    </w:p>
    <w:p w14:paraId="7C140449" w14:textId="77777777" w:rsidR="00754858" w:rsidRDefault="00754858" w:rsidP="009B7309">
      <w:pPr>
        <w:tabs>
          <w:tab w:val="left" w:pos="2184"/>
        </w:tabs>
        <w:spacing w:line="360" w:lineRule="auto"/>
        <w:jc w:val="center"/>
        <w:rPr>
          <w:lang w:val="en-US"/>
        </w:rPr>
      </w:pPr>
    </w:p>
    <w:p w14:paraId="4B8565D8" w14:textId="77777777" w:rsidR="009B7309" w:rsidRPr="000C1794" w:rsidRDefault="009B7309" w:rsidP="000C1794">
      <w:pPr>
        <w:pStyle w:val="NoSpacing"/>
        <w:spacing w:line="360" w:lineRule="auto"/>
        <w:jc w:val="center"/>
        <w:rPr>
          <w:rFonts w:ascii="Times New Roman" w:hAnsi="Times New Roman" w:cs="Times New Roman"/>
          <w:b/>
          <w:bCs/>
          <w:sz w:val="28"/>
          <w:szCs w:val="28"/>
          <w:lang w:val="en-US"/>
        </w:rPr>
      </w:pPr>
      <w:r w:rsidRPr="000C1794">
        <w:rPr>
          <w:rFonts w:ascii="Times New Roman" w:hAnsi="Times New Roman" w:cs="Times New Roman"/>
          <w:b/>
          <w:bCs/>
          <w:sz w:val="28"/>
          <w:szCs w:val="28"/>
          <w:lang w:val="en-US"/>
        </w:rPr>
        <w:t>FAKULTAS ILMU KOMPUTER</w:t>
      </w:r>
    </w:p>
    <w:p w14:paraId="57A0F5E5" w14:textId="77777777" w:rsidR="009B7309" w:rsidRPr="000C1794" w:rsidRDefault="009B7309"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UNIVERSITAS DIAN NUSWANTORO</w:t>
      </w:r>
    </w:p>
    <w:p w14:paraId="550637A5" w14:textId="77777777" w:rsidR="009B7309" w:rsidRPr="000C1794" w:rsidRDefault="009B7309"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SEMARANG</w:t>
      </w:r>
    </w:p>
    <w:p w14:paraId="35ADEEDB" w14:textId="2FC3E788" w:rsidR="00AA622D" w:rsidRDefault="009B7309" w:rsidP="000C1794">
      <w:pPr>
        <w:pStyle w:val="NoSpacing"/>
        <w:spacing w:line="360" w:lineRule="auto"/>
        <w:jc w:val="center"/>
        <w:rPr>
          <w:rFonts w:ascii="Times New Roman" w:hAnsi="Times New Roman" w:cs="Times New Roman"/>
          <w:b/>
          <w:bCs/>
          <w:sz w:val="28"/>
          <w:szCs w:val="28"/>
        </w:rPr>
      </w:pPr>
      <w:r w:rsidRPr="000C1794">
        <w:rPr>
          <w:rFonts w:ascii="Times New Roman" w:hAnsi="Times New Roman" w:cs="Times New Roman"/>
          <w:b/>
          <w:bCs/>
          <w:sz w:val="28"/>
          <w:szCs w:val="28"/>
        </w:rPr>
        <w:t>202</w:t>
      </w:r>
      <w:r w:rsidR="00F75995">
        <w:rPr>
          <w:rFonts w:ascii="Times New Roman" w:hAnsi="Times New Roman" w:cs="Times New Roman"/>
          <w:b/>
          <w:bCs/>
          <w:sz w:val="28"/>
          <w:szCs w:val="28"/>
        </w:rPr>
        <w:t>2</w:t>
      </w:r>
    </w:p>
    <w:p w14:paraId="6CF82062" w14:textId="52E8DEE4" w:rsidR="00687B96" w:rsidRPr="00687B96" w:rsidRDefault="00EF48E2" w:rsidP="00687B96">
      <w:pPr>
        <w:pStyle w:val="Heading1"/>
      </w:pPr>
      <w:r w:rsidRPr="00687B96">
        <w:br w:type="page"/>
      </w:r>
      <w:bookmarkStart w:id="0" w:name="_Toc15826982"/>
      <w:bookmarkStart w:id="1" w:name="_Toc32361430"/>
      <w:bookmarkStart w:id="2" w:name="_Toc45906698"/>
      <w:bookmarkStart w:id="3" w:name="_Toc94612284"/>
      <w:r w:rsidR="0020044D">
        <w:rPr>
          <w:noProof/>
        </w:rPr>
        <w:lastRenderedPageBreak/>
        <w:drawing>
          <wp:anchor distT="0" distB="0" distL="114300" distR="114300" simplePos="0" relativeHeight="251725824" behindDoc="1" locked="0" layoutInCell="1" allowOverlap="1" wp14:anchorId="7514C6AA" wp14:editId="4BB935F0">
            <wp:simplePos x="0" y="0"/>
            <wp:positionH relativeFrom="column">
              <wp:posOffset>-222250</wp:posOffset>
            </wp:positionH>
            <wp:positionV relativeFrom="paragraph">
              <wp:posOffset>253999</wp:posOffset>
            </wp:positionV>
            <wp:extent cx="6203512" cy="8028275"/>
            <wp:effectExtent l="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
                      <a:extLst>
                        <a:ext uri="{28A0092B-C50C-407E-A947-70E740481C1C}">
                          <a14:useLocalDpi xmlns:a14="http://schemas.microsoft.com/office/drawing/2010/main" val="0"/>
                        </a:ext>
                      </a:extLst>
                    </a:blip>
                    <a:stretch>
                      <a:fillRect/>
                    </a:stretch>
                  </pic:blipFill>
                  <pic:spPr>
                    <a:xfrm>
                      <a:off x="0" y="0"/>
                      <a:ext cx="6210054" cy="8036742"/>
                    </a:xfrm>
                    <a:prstGeom prst="rect">
                      <a:avLst/>
                    </a:prstGeom>
                  </pic:spPr>
                </pic:pic>
              </a:graphicData>
            </a:graphic>
            <wp14:sizeRelH relativeFrom="margin">
              <wp14:pctWidth>0</wp14:pctWidth>
            </wp14:sizeRelH>
            <wp14:sizeRelV relativeFrom="margin">
              <wp14:pctHeight>0</wp14:pctHeight>
            </wp14:sizeRelV>
          </wp:anchor>
        </w:drawing>
      </w:r>
      <w:r w:rsidR="00687B96" w:rsidRPr="00687B96">
        <w:t>TURNITIN CHECK</w:t>
      </w:r>
      <w:bookmarkEnd w:id="3"/>
      <w:r w:rsidR="00687B96" w:rsidRPr="00687B96">
        <w:br w:type="page"/>
      </w:r>
    </w:p>
    <w:p w14:paraId="7E372199" w14:textId="5D42F684" w:rsidR="00EF48E2" w:rsidRPr="0058519B" w:rsidRDefault="00EF48E2" w:rsidP="00EF48E2">
      <w:pPr>
        <w:pStyle w:val="Heading1"/>
        <w:rPr>
          <w:rFonts w:eastAsia="Batang"/>
          <w:w w:val="105"/>
        </w:rPr>
      </w:pPr>
      <w:bookmarkStart w:id="4" w:name="_Toc94612285"/>
      <w:r w:rsidRPr="0058519B">
        <w:rPr>
          <w:rFonts w:eastAsia="Batang"/>
          <w:w w:val="105"/>
        </w:rPr>
        <w:lastRenderedPageBreak/>
        <w:t>PENGESAHAN DEWAN PENGUJI</w:t>
      </w:r>
      <w:bookmarkEnd w:id="0"/>
      <w:bookmarkEnd w:id="1"/>
      <w:bookmarkEnd w:id="2"/>
      <w:bookmarkEnd w:id="4"/>
    </w:p>
    <w:p w14:paraId="2410DAE7" w14:textId="5BA758D8" w:rsidR="00EF48E2" w:rsidRDefault="00EF48E2" w:rsidP="00EF48E2">
      <w:pPr>
        <w:widowControl w:val="0"/>
        <w:autoSpaceDE w:val="0"/>
        <w:autoSpaceDN w:val="0"/>
        <w:adjustRightInd w:val="0"/>
        <w:jc w:val="center"/>
        <w:rPr>
          <w:rFonts w:eastAsia="Batang"/>
        </w:rPr>
      </w:pPr>
    </w:p>
    <w:tbl>
      <w:tblPr>
        <w:tblW w:w="0" w:type="auto"/>
        <w:tblLook w:val="04A0" w:firstRow="1" w:lastRow="0" w:firstColumn="1" w:lastColumn="0" w:noHBand="0" w:noVBand="1"/>
      </w:tblPr>
      <w:tblGrid>
        <w:gridCol w:w="2054"/>
        <w:gridCol w:w="283"/>
        <w:gridCol w:w="5601"/>
      </w:tblGrid>
      <w:tr w:rsidR="00EF48E2" w:rsidRPr="0098044A" w14:paraId="7C54D1D8" w14:textId="77777777" w:rsidTr="00835416">
        <w:tc>
          <w:tcPr>
            <w:tcW w:w="2054" w:type="dxa"/>
          </w:tcPr>
          <w:p w14:paraId="35AA8E2F" w14:textId="77777777" w:rsidR="00EF48E2" w:rsidRPr="0098044A" w:rsidRDefault="00EF48E2" w:rsidP="00835416">
            <w:pPr>
              <w:rPr>
                <w:lang w:val="id-ID"/>
              </w:rPr>
            </w:pPr>
            <w:r w:rsidRPr="0098044A">
              <w:rPr>
                <w:lang w:val="id-ID"/>
              </w:rPr>
              <w:t>Nama</w:t>
            </w:r>
          </w:p>
        </w:tc>
        <w:tc>
          <w:tcPr>
            <w:tcW w:w="283" w:type="dxa"/>
          </w:tcPr>
          <w:p w14:paraId="6B1D78BD" w14:textId="77777777" w:rsidR="00EF48E2" w:rsidRPr="0098044A" w:rsidRDefault="00EF48E2" w:rsidP="00835416">
            <w:pPr>
              <w:rPr>
                <w:lang w:val="id-ID"/>
              </w:rPr>
            </w:pPr>
            <w:r>
              <w:rPr>
                <w:lang w:val="id-ID"/>
              </w:rPr>
              <w:t>:</w:t>
            </w:r>
          </w:p>
        </w:tc>
        <w:tc>
          <w:tcPr>
            <w:tcW w:w="5601" w:type="dxa"/>
          </w:tcPr>
          <w:p w14:paraId="64ADD86E" w14:textId="77777777" w:rsidR="00EF48E2" w:rsidRPr="004A141F" w:rsidRDefault="00EF48E2" w:rsidP="00835416"/>
        </w:tc>
      </w:tr>
      <w:tr w:rsidR="00EF48E2" w:rsidRPr="0098044A" w14:paraId="377F15E8" w14:textId="77777777" w:rsidTr="00835416">
        <w:tc>
          <w:tcPr>
            <w:tcW w:w="2054" w:type="dxa"/>
          </w:tcPr>
          <w:p w14:paraId="5D033C29" w14:textId="77777777" w:rsidR="00EF48E2" w:rsidRDefault="00EF48E2" w:rsidP="00835416">
            <w:pPr>
              <w:rPr>
                <w:lang w:val="id-ID"/>
              </w:rPr>
            </w:pPr>
            <w:r w:rsidRPr="0098044A">
              <w:rPr>
                <w:lang w:val="id-ID"/>
              </w:rPr>
              <w:t>NIM</w:t>
            </w:r>
          </w:p>
          <w:p w14:paraId="6027D1ED" w14:textId="77777777" w:rsidR="00EF48E2" w:rsidRPr="007D7C35" w:rsidRDefault="00EF48E2" w:rsidP="00835416">
            <w:r>
              <w:t xml:space="preserve">Nama Program               </w:t>
            </w:r>
          </w:p>
        </w:tc>
        <w:tc>
          <w:tcPr>
            <w:tcW w:w="283" w:type="dxa"/>
          </w:tcPr>
          <w:p w14:paraId="72AD538D" w14:textId="77777777" w:rsidR="00EF48E2" w:rsidRDefault="00EF48E2" w:rsidP="00835416">
            <w:pPr>
              <w:rPr>
                <w:lang w:val="id-ID"/>
              </w:rPr>
            </w:pPr>
            <w:r>
              <w:rPr>
                <w:lang w:val="id-ID"/>
              </w:rPr>
              <w:t>:</w:t>
            </w:r>
          </w:p>
          <w:p w14:paraId="7E6B3BFC" w14:textId="77777777" w:rsidR="00EF48E2" w:rsidRPr="007D7C35" w:rsidRDefault="00EF48E2" w:rsidP="00835416">
            <w:r>
              <w:t>:</w:t>
            </w:r>
          </w:p>
        </w:tc>
        <w:tc>
          <w:tcPr>
            <w:tcW w:w="5601" w:type="dxa"/>
          </w:tcPr>
          <w:p w14:paraId="72E924CF" w14:textId="77777777" w:rsidR="00EF48E2" w:rsidRDefault="00EF48E2" w:rsidP="00835416"/>
          <w:p w14:paraId="7536198C" w14:textId="77777777" w:rsidR="00EF48E2" w:rsidRPr="004A141F" w:rsidRDefault="00EF48E2" w:rsidP="00835416"/>
        </w:tc>
      </w:tr>
      <w:tr w:rsidR="00EF48E2" w:rsidRPr="0098044A" w14:paraId="20D4CABF" w14:textId="77777777" w:rsidTr="00835416">
        <w:tc>
          <w:tcPr>
            <w:tcW w:w="2054" w:type="dxa"/>
          </w:tcPr>
          <w:p w14:paraId="21783D79" w14:textId="77777777" w:rsidR="00EF48E2" w:rsidRPr="0098044A" w:rsidRDefault="00EF48E2" w:rsidP="00835416">
            <w:pPr>
              <w:rPr>
                <w:lang w:val="id-ID"/>
              </w:rPr>
            </w:pPr>
            <w:r>
              <w:rPr>
                <w:lang w:val="id-ID"/>
              </w:rPr>
              <w:t>Program Studi</w:t>
            </w:r>
          </w:p>
        </w:tc>
        <w:tc>
          <w:tcPr>
            <w:tcW w:w="283" w:type="dxa"/>
          </w:tcPr>
          <w:p w14:paraId="1CDB1CC8" w14:textId="77777777" w:rsidR="00EF48E2" w:rsidRPr="0098044A" w:rsidRDefault="00EF48E2" w:rsidP="00835416">
            <w:pPr>
              <w:rPr>
                <w:lang w:val="id-ID"/>
              </w:rPr>
            </w:pPr>
            <w:r>
              <w:rPr>
                <w:lang w:val="id-ID"/>
              </w:rPr>
              <w:t>:</w:t>
            </w:r>
          </w:p>
        </w:tc>
        <w:tc>
          <w:tcPr>
            <w:tcW w:w="5601" w:type="dxa"/>
          </w:tcPr>
          <w:p w14:paraId="1CEBE59F" w14:textId="4F8B7AF9" w:rsidR="00EF48E2" w:rsidRPr="0098044A" w:rsidRDefault="00EF48E2" w:rsidP="00835416">
            <w:pPr>
              <w:rPr>
                <w:lang w:val="id-ID"/>
              </w:rPr>
            </w:pPr>
            <w:r>
              <w:rPr>
                <w:lang w:val="id-ID"/>
              </w:rPr>
              <w:t>Teknik Informatika</w:t>
            </w:r>
          </w:p>
        </w:tc>
      </w:tr>
      <w:tr w:rsidR="00EF48E2" w:rsidRPr="0098044A" w14:paraId="476F0FA4" w14:textId="77777777" w:rsidTr="00835416">
        <w:tc>
          <w:tcPr>
            <w:tcW w:w="2054" w:type="dxa"/>
          </w:tcPr>
          <w:p w14:paraId="1E72CDE4" w14:textId="77777777" w:rsidR="00EF48E2" w:rsidRPr="0098044A" w:rsidRDefault="00EF48E2" w:rsidP="00835416">
            <w:pPr>
              <w:rPr>
                <w:lang w:val="id-ID"/>
              </w:rPr>
            </w:pPr>
            <w:r>
              <w:rPr>
                <w:lang w:val="id-ID"/>
              </w:rPr>
              <w:t>Fakultas</w:t>
            </w:r>
          </w:p>
        </w:tc>
        <w:tc>
          <w:tcPr>
            <w:tcW w:w="283" w:type="dxa"/>
          </w:tcPr>
          <w:p w14:paraId="355168C3" w14:textId="77777777" w:rsidR="00EF48E2" w:rsidRPr="0098044A" w:rsidRDefault="00EF48E2" w:rsidP="00835416">
            <w:pPr>
              <w:rPr>
                <w:lang w:val="id-ID"/>
              </w:rPr>
            </w:pPr>
            <w:r>
              <w:rPr>
                <w:lang w:val="id-ID"/>
              </w:rPr>
              <w:t>:</w:t>
            </w:r>
          </w:p>
        </w:tc>
        <w:tc>
          <w:tcPr>
            <w:tcW w:w="5601" w:type="dxa"/>
          </w:tcPr>
          <w:p w14:paraId="0F2CDEE1" w14:textId="3F1A3F4C" w:rsidR="00EF48E2" w:rsidRPr="0098044A" w:rsidRDefault="00EF48E2" w:rsidP="00835416">
            <w:pPr>
              <w:rPr>
                <w:lang w:val="id-ID"/>
              </w:rPr>
            </w:pPr>
            <w:r>
              <w:rPr>
                <w:lang w:val="id-ID"/>
              </w:rPr>
              <w:t>Ilmu Komputer</w:t>
            </w:r>
          </w:p>
        </w:tc>
      </w:tr>
      <w:tr w:rsidR="00EF48E2" w:rsidRPr="0098044A" w14:paraId="49D1CC09" w14:textId="77777777" w:rsidTr="00835416">
        <w:tc>
          <w:tcPr>
            <w:tcW w:w="2054" w:type="dxa"/>
          </w:tcPr>
          <w:p w14:paraId="0AB7DF5F" w14:textId="77777777" w:rsidR="00EF48E2" w:rsidRPr="007D7C35" w:rsidRDefault="00EF48E2" w:rsidP="00835416">
            <w:r>
              <w:rPr>
                <w:lang w:val="id-ID"/>
              </w:rPr>
              <w:t xml:space="preserve">Judul </w:t>
            </w:r>
            <w:proofErr w:type="spellStart"/>
            <w:r>
              <w:t>Laporan</w:t>
            </w:r>
            <w:proofErr w:type="spellEnd"/>
          </w:p>
        </w:tc>
        <w:tc>
          <w:tcPr>
            <w:tcW w:w="283" w:type="dxa"/>
          </w:tcPr>
          <w:p w14:paraId="4B00FC5A" w14:textId="77777777" w:rsidR="00EF48E2" w:rsidRPr="0098044A" w:rsidRDefault="00EF48E2" w:rsidP="00835416">
            <w:pPr>
              <w:rPr>
                <w:lang w:val="id-ID"/>
              </w:rPr>
            </w:pPr>
            <w:r>
              <w:rPr>
                <w:lang w:val="id-ID"/>
              </w:rPr>
              <w:t>:</w:t>
            </w:r>
          </w:p>
        </w:tc>
        <w:tc>
          <w:tcPr>
            <w:tcW w:w="5601" w:type="dxa"/>
          </w:tcPr>
          <w:p w14:paraId="7FDDF56A" w14:textId="17CDAEEF" w:rsidR="00EF48E2" w:rsidRDefault="00EF48E2" w:rsidP="00835416"/>
          <w:p w14:paraId="011CD2DB" w14:textId="77777777" w:rsidR="00EF48E2" w:rsidRPr="0019205D" w:rsidRDefault="00EF48E2" w:rsidP="00835416"/>
        </w:tc>
      </w:tr>
    </w:tbl>
    <w:p w14:paraId="108D631E" w14:textId="77777777" w:rsidR="00EF48E2" w:rsidRPr="00267CDC" w:rsidRDefault="00EF48E2" w:rsidP="00EF48E2">
      <w:pPr>
        <w:widowControl w:val="0"/>
        <w:autoSpaceDE w:val="0"/>
        <w:autoSpaceDN w:val="0"/>
        <w:adjustRightInd w:val="0"/>
        <w:rPr>
          <w:rFonts w:eastAsia="Batang"/>
          <w:sz w:val="16"/>
          <w:szCs w:val="14"/>
        </w:rPr>
      </w:pPr>
    </w:p>
    <w:p w14:paraId="1B203FC8" w14:textId="77777777" w:rsidR="00EF48E2" w:rsidRPr="005356AE" w:rsidRDefault="00EF48E2" w:rsidP="00EF48E2">
      <w:pPr>
        <w:widowControl w:val="0"/>
        <w:autoSpaceDE w:val="0"/>
        <w:autoSpaceDN w:val="0"/>
        <w:adjustRightInd w:val="0"/>
        <w:jc w:val="center"/>
        <w:rPr>
          <w:rFonts w:eastAsia="Batang"/>
        </w:rPr>
      </w:pPr>
      <w:proofErr w:type="spellStart"/>
      <w:r>
        <w:rPr>
          <w:rFonts w:eastAsia="Batang"/>
        </w:rPr>
        <w:t>Laporan</w:t>
      </w:r>
      <w:proofErr w:type="spellEnd"/>
      <w:r>
        <w:rPr>
          <w:rFonts w:eastAsia="Batang"/>
        </w:rPr>
        <w:t xml:space="preserve"> Akhir </w:t>
      </w:r>
      <w:proofErr w:type="spellStart"/>
      <w:r w:rsidRPr="005356AE">
        <w:rPr>
          <w:rFonts w:eastAsia="Batang"/>
        </w:rPr>
        <w:t>ini</w:t>
      </w:r>
      <w:proofErr w:type="spellEnd"/>
      <w:r>
        <w:rPr>
          <w:rFonts w:eastAsia="Batang"/>
        </w:rPr>
        <w:t xml:space="preserve"> </w:t>
      </w:r>
      <w:proofErr w:type="spellStart"/>
      <w:r w:rsidRPr="005356AE">
        <w:rPr>
          <w:rFonts w:eastAsia="Batang"/>
        </w:rPr>
        <w:t>telah</w:t>
      </w:r>
      <w:proofErr w:type="spellEnd"/>
      <w:r>
        <w:rPr>
          <w:rFonts w:eastAsia="Batang"/>
        </w:rPr>
        <w:t xml:space="preserve"> </w:t>
      </w:r>
      <w:proofErr w:type="spellStart"/>
      <w:r w:rsidRPr="005356AE">
        <w:rPr>
          <w:rFonts w:eastAsia="Batang"/>
        </w:rPr>
        <w:t>diujikan</w:t>
      </w:r>
      <w:proofErr w:type="spellEnd"/>
      <w:r w:rsidRPr="005356AE">
        <w:rPr>
          <w:rFonts w:eastAsia="Batang"/>
        </w:rPr>
        <w:t xml:space="preserve"> dan </w:t>
      </w:r>
      <w:proofErr w:type="spellStart"/>
      <w:r w:rsidRPr="005356AE">
        <w:rPr>
          <w:rFonts w:eastAsia="Batang"/>
        </w:rPr>
        <w:t>dipertahankan</w:t>
      </w:r>
      <w:proofErr w:type="spellEnd"/>
      <w:r>
        <w:rPr>
          <w:rFonts w:eastAsia="Batang"/>
        </w:rPr>
        <w:t xml:space="preserve"> </w:t>
      </w:r>
      <w:proofErr w:type="spellStart"/>
      <w:r w:rsidRPr="005356AE">
        <w:rPr>
          <w:rFonts w:eastAsia="Batang"/>
        </w:rPr>
        <w:t>dihadapan</w:t>
      </w:r>
      <w:proofErr w:type="spellEnd"/>
      <w:r w:rsidRPr="005356AE">
        <w:rPr>
          <w:rFonts w:eastAsia="Batang"/>
        </w:rPr>
        <w:t xml:space="preserve"> Dewan </w:t>
      </w:r>
      <w:proofErr w:type="spellStart"/>
      <w:r w:rsidRPr="005356AE">
        <w:rPr>
          <w:rFonts w:eastAsia="Batang"/>
        </w:rPr>
        <w:t>Penguji</w:t>
      </w:r>
      <w:proofErr w:type="spellEnd"/>
      <w:r w:rsidRPr="005356AE">
        <w:rPr>
          <w:rFonts w:eastAsia="Batang"/>
        </w:rPr>
        <w:t xml:space="preserve"> pada</w:t>
      </w:r>
    </w:p>
    <w:p w14:paraId="3F3B92E1" w14:textId="16FBFCB6" w:rsidR="00EF48E2" w:rsidRPr="005356AE" w:rsidRDefault="00EF48E2" w:rsidP="00EF48E2">
      <w:pPr>
        <w:widowControl w:val="0"/>
        <w:autoSpaceDE w:val="0"/>
        <w:autoSpaceDN w:val="0"/>
        <w:adjustRightInd w:val="0"/>
        <w:jc w:val="center"/>
        <w:rPr>
          <w:rFonts w:eastAsia="Batang"/>
        </w:rPr>
      </w:pPr>
      <w:proofErr w:type="spellStart"/>
      <w:r w:rsidRPr="005356AE">
        <w:rPr>
          <w:rFonts w:eastAsia="Batang"/>
        </w:rPr>
        <w:t>Sidang</w:t>
      </w:r>
      <w:proofErr w:type="spellEnd"/>
      <w:r>
        <w:rPr>
          <w:rFonts w:eastAsia="Batang"/>
        </w:rPr>
        <w:t xml:space="preserve"> Akhir MBKM pada </w:t>
      </w:r>
      <w:proofErr w:type="spellStart"/>
      <w:proofErr w:type="gramStart"/>
      <w:r w:rsidRPr="005356AE">
        <w:rPr>
          <w:rFonts w:eastAsia="Batang"/>
        </w:rPr>
        <w:t>tanggal</w:t>
      </w:r>
      <w:proofErr w:type="spellEnd"/>
      <w:r>
        <w:rPr>
          <w:rFonts w:eastAsia="Batang"/>
        </w:rPr>
        <w:t xml:space="preserve">  </w:t>
      </w:r>
      <w:r w:rsidR="00F42EDC">
        <w:rPr>
          <w:rFonts w:eastAsia="Batang"/>
        </w:rPr>
        <w:t>25</w:t>
      </w:r>
      <w:proofErr w:type="gramEnd"/>
      <w:r>
        <w:rPr>
          <w:rFonts w:eastAsia="Batang"/>
        </w:rPr>
        <w:t xml:space="preserve"> </w:t>
      </w:r>
      <w:proofErr w:type="spellStart"/>
      <w:r>
        <w:rPr>
          <w:rFonts w:eastAsia="Batang"/>
        </w:rPr>
        <w:t>Januari</w:t>
      </w:r>
      <w:proofErr w:type="spellEnd"/>
      <w:r>
        <w:rPr>
          <w:rFonts w:eastAsia="Batang"/>
        </w:rPr>
        <w:t xml:space="preserve"> 2022</w:t>
      </w:r>
      <w:r w:rsidRPr="005356AE">
        <w:rPr>
          <w:rFonts w:eastAsia="Batang"/>
        </w:rPr>
        <w:t xml:space="preserve">. </w:t>
      </w:r>
      <w:proofErr w:type="spellStart"/>
      <w:r w:rsidRPr="005356AE">
        <w:rPr>
          <w:rFonts w:eastAsia="Batang"/>
        </w:rPr>
        <w:t>Menurut</w:t>
      </w:r>
      <w:proofErr w:type="spellEnd"/>
      <w:r>
        <w:rPr>
          <w:rFonts w:eastAsia="Batang"/>
        </w:rPr>
        <w:t xml:space="preserve"> </w:t>
      </w:r>
      <w:proofErr w:type="spellStart"/>
      <w:r w:rsidRPr="005356AE">
        <w:rPr>
          <w:rFonts w:eastAsia="Batang"/>
        </w:rPr>
        <w:t>pandangan</w:t>
      </w:r>
      <w:proofErr w:type="spellEnd"/>
      <w:r w:rsidRPr="005356AE">
        <w:rPr>
          <w:rFonts w:eastAsia="Batang"/>
        </w:rPr>
        <w:t xml:space="preserve"> kami, </w:t>
      </w:r>
      <w:proofErr w:type="spellStart"/>
      <w:r>
        <w:rPr>
          <w:rFonts w:eastAsia="Batang"/>
        </w:rPr>
        <w:t>Laporan</w:t>
      </w:r>
      <w:proofErr w:type="spellEnd"/>
      <w:r>
        <w:rPr>
          <w:rFonts w:eastAsia="Batang"/>
        </w:rPr>
        <w:t xml:space="preserve"> Akhir MBKM </w:t>
      </w:r>
      <w:proofErr w:type="spellStart"/>
      <w:r>
        <w:rPr>
          <w:rFonts w:eastAsia="Batang"/>
        </w:rPr>
        <w:t>ini</w:t>
      </w:r>
      <w:proofErr w:type="spellEnd"/>
      <w:r>
        <w:rPr>
          <w:rFonts w:eastAsia="Batang"/>
        </w:rPr>
        <w:t xml:space="preserve"> </w:t>
      </w:r>
      <w:proofErr w:type="spellStart"/>
      <w:r w:rsidRPr="005356AE">
        <w:rPr>
          <w:rFonts w:eastAsia="Batang"/>
        </w:rPr>
        <w:t>memadai</w:t>
      </w:r>
      <w:proofErr w:type="spellEnd"/>
      <w:r>
        <w:rPr>
          <w:rFonts w:eastAsia="Batang"/>
        </w:rPr>
        <w:t xml:space="preserve"> </w:t>
      </w:r>
      <w:proofErr w:type="spellStart"/>
      <w:r>
        <w:rPr>
          <w:rFonts w:eastAsia="Batang"/>
        </w:rPr>
        <w:t>berdasarkan</w:t>
      </w:r>
      <w:proofErr w:type="spellEnd"/>
      <w:r>
        <w:rPr>
          <w:rFonts w:eastAsia="Batang"/>
        </w:rPr>
        <w:t xml:space="preserve"> </w:t>
      </w:r>
      <w:proofErr w:type="spellStart"/>
      <w:r>
        <w:rPr>
          <w:rFonts w:eastAsia="Batang"/>
        </w:rPr>
        <w:t>tujuan</w:t>
      </w:r>
      <w:proofErr w:type="spellEnd"/>
      <w:r>
        <w:rPr>
          <w:rFonts w:eastAsia="Batang"/>
        </w:rPr>
        <w:t xml:space="preserve"> </w:t>
      </w:r>
      <w:proofErr w:type="spellStart"/>
      <w:r>
        <w:rPr>
          <w:rFonts w:eastAsia="Batang"/>
        </w:rPr>
        <w:t>dari</w:t>
      </w:r>
      <w:proofErr w:type="spellEnd"/>
      <w:r>
        <w:rPr>
          <w:rFonts w:eastAsia="Batang"/>
        </w:rPr>
        <w:t xml:space="preserve"> program &lt;</w:t>
      </w:r>
      <w:proofErr w:type="spellStart"/>
      <w:r>
        <w:rPr>
          <w:rFonts w:eastAsia="Batang"/>
        </w:rPr>
        <w:t>nama</w:t>
      </w:r>
      <w:proofErr w:type="spellEnd"/>
      <w:r>
        <w:rPr>
          <w:rFonts w:eastAsia="Batang"/>
        </w:rPr>
        <w:t xml:space="preserve"> program&gt;</w:t>
      </w:r>
    </w:p>
    <w:p w14:paraId="6B7E968E" w14:textId="77777777" w:rsidR="00EF48E2" w:rsidRPr="00267CDC" w:rsidRDefault="00EF48E2" w:rsidP="00EF48E2">
      <w:pPr>
        <w:widowControl w:val="0"/>
        <w:autoSpaceDE w:val="0"/>
        <w:autoSpaceDN w:val="0"/>
        <w:adjustRightInd w:val="0"/>
        <w:jc w:val="center"/>
        <w:rPr>
          <w:rFonts w:eastAsia="Batang"/>
          <w:sz w:val="10"/>
          <w:szCs w:val="10"/>
        </w:rPr>
      </w:pPr>
    </w:p>
    <w:p w14:paraId="7262B719" w14:textId="77777777" w:rsidR="00EF48E2" w:rsidRPr="00477447" w:rsidRDefault="00EF48E2" w:rsidP="00EF48E2">
      <w:pPr>
        <w:jc w:val="center"/>
      </w:pPr>
      <w:proofErr w:type="gramStart"/>
      <w:r w:rsidRPr="005356AE">
        <w:t xml:space="preserve">Semarang, </w:t>
      </w:r>
      <w:r>
        <w:t xml:space="preserve">  </w:t>
      </w:r>
      <w:proofErr w:type="gramEnd"/>
      <w:r>
        <w:t xml:space="preserve"> </w:t>
      </w:r>
      <w:proofErr w:type="spellStart"/>
      <w:r>
        <w:t>Januari</w:t>
      </w:r>
      <w:proofErr w:type="spellEnd"/>
      <w:r>
        <w:t xml:space="preserve"> 2022</w:t>
      </w:r>
    </w:p>
    <w:p w14:paraId="5017417A" w14:textId="77777777" w:rsidR="00EF48E2" w:rsidRPr="005356AE" w:rsidRDefault="00EF48E2" w:rsidP="00EF48E2">
      <w:pPr>
        <w:jc w:val="center"/>
      </w:pPr>
      <w:r w:rsidRPr="005356AE">
        <w:t xml:space="preserve">Dewan </w:t>
      </w:r>
      <w:proofErr w:type="spellStart"/>
      <w:r w:rsidRPr="005356AE">
        <w:t>Penguji</w:t>
      </w:r>
      <w:proofErr w:type="spellEnd"/>
      <w:r w:rsidRPr="005356AE">
        <w:t>:</w:t>
      </w:r>
    </w:p>
    <w:p w14:paraId="2737C7DA" w14:textId="77777777" w:rsidR="00EF48E2" w:rsidRPr="003A72D1" w:rsidRDefault="00EF48E2" w:rsidP="00EF48E2">
      <w:pPr>
        <w:widowControl w:val="0"/>
        <w:autoSpaceDE w:val="0"/>
        <w:autoSpaceDN w:val="0"/>
        <w:adjustRightInd w:val="0"/>
        <w:jc w:val="center"/>
        <w:rPr>
          <w:rFonts w:eastAsia="Batang"/>
          <w:sz w:val="2"/>
          <w:szCs w:val="2"/>
        </w:rPr>
      </w:pPr>
    </w:p>
    <w:p w14:paraId="21FACA91" w14:textId="08670CC6" w:rsidR="00EF48E2" w:rsidRPr="005356AE" w:rsidRDefault="00EF48E2" w:rsidP="00EF48E2">
      <w:pPr>
        <w:widowControl w:val="0"/>
        <w:autoSpaceDE w:val="0"/>
        <w:autoSpaceDN w:val="0"/>
        <w:adjustRightInd w:val="0"/>
        <w:jc w:val="center"/>
        <w:rPr>
          <w:rFonts w:eastAsia="Batang"/>
        </w:rPr>
      </w:pPr>
    </w:p>
    <w:tbl>
      <w:tblPr>
        <w:tblW w:w="8222" w:type="dxa"/>
        <w:jc w:val="center"/>
        <w:tblLook w:val="04A0" w:firstRow="1" w:lastRow="0" w:firstColumn="1" w:lastColumn="0" w:noHBand="0" w:noVBand="1"/>
      </w:tblPr>
      <w:tblGrid>
        <w:gridCol w:w="3544"/>
        <w:gridCol w:w="4678"/>
      </w:tblGrid>
      <w:tr w:rsidR="00EF48E2" w:rsidRPr="00190875" w14:paraId="654274F9" w14:textId="77777777" w:rsidTr="00835416">
        <w:trPr>
          <w:jc w:val="center"/>
        </w:trPr>
        <w:tc>
          <w:tcPr>
            <w:tcW w:w="3544" w:type="dxa"/>
            <w:vAlign w:val="center"/>
          </w:tcPr>
          <w:p w14:paraId="2D39E462" w14:textId="77777777" w:rsidR="00EF48E2" w:rsidRPr="00190875" w:rsidRDefault="00EF48E2" w:rsidP="00835416">
            <w:pPr>
              <w:jc w:val="center"/>
            </w:pPr>
            <w:proofErr w:type="spellStart"/>
            <w:r>
              <w:t>Penguji</w:t>
            </w:r>
            <w:proofErr w:type="spellEnd"/>
            <w:r>
              <w:t xml:space="preserve"> 1</w:t>
            </w:r>
          </w:p>
        </w:tc>
        <w:tc>
          <w:tcPr>
            <w:tcW w:w="4678" w:type="dxa"/>
            <w:vAlign w:val="center"/>
          </w:tcPr>
          <w:p w14:paraId="20FB56ED" w14:textId="77777777" w:rsidR="00EF48E2" w:rsidRPr="002E3969" w:rsidRDefault="00EF48E2" w:rsidP="00835416">
            <w:pPr>
              <w:jc w:val="center"/>
            </w:pPr>
            <w:proofErr w:type="spellStart"/>
            <w:r>
              <w:t>Penguji</w:t>
            </w:r>
            <w:proofErr w:type="spellEnd"/>
            <w:r>
              <w:t xml:space="preserve"> 2</w:t>
            </w:r>
          </w:p>
        </w:tc>
      </w:tr>
      <w:tr w:rsidR="00EF48E2" w:rsidRPr="00190875" w14:paraId="17BDB5C3" w14:textId="77777777" w:rsidTr="00835416">
        <w:trPr>
          <w:jc w:val="center"/>
        </w:trPr>
        <w:tc>
          <w:tcPr>
            <w:tcW w:w="8222" w:type="dxa"/>
            <w:gridSpan w:val="2"/>
            <w:vAlign w:val="center"/>
          </w:tcPr>
          <w:p w14:paraId="418E5B1C" w14:textId="07494D87" w:rsidR="00EF48E2" w:rsidRPr="00190875" w:rsidRDefault="00AE1841" w:rsidP="00AE1841">
            <w:r>
              <w:rPr>
                <w:noProof/>
              </w:rPr>
              <w:drawing>
                <wp:anchor distT="0" distB="0" distL="114300" distR="114300" simplePos="0" relativeHeight="251723776" behindDoc="1" locked="0" layoutInCell="1" allowOverlap="1" wp14:anchorId="0D2DE328" wp14:editId="56F31CC3">
                  <wp:simplePos x="0" y="0"/>
                  <wp:positionH relativeFrom="column">
                    <wp:posOffset>-2236470</wp:posOffset>
                  </wp:positionH>
                  <wp:positionV relativeFrom="paragraph">
                    <wp:posOffset>27305</wp:posOffset>
                  </wp:positionV>
                  <wp:extent cx="2118360" cy="7696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8360"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A152B" w14:textId="77777777" w:rsidR="00EF48E2" w:rsidRPr="00267CDC" w:rsidRDefault="00EF48E2" w:rsidP="00835416">
            <w:pPr>
              <w:jc w:val="center"/>
              <w:rPr>
                <w:sz w:val="16"/>
                <w:szCs w:val="16"/>
              </w:rPr>
            </w:pPr>
          </w:p>
          <w:p w14:paraId="6E1ADDD9" w14:textId="77777777" w:rsidR="00EF48E2" w:rsidRPr="00190875" w:rsidRDefault="00EF48E2" w:rsidP="00835416">
            <w:pPr>
              <w:jc w:val="center"/>
              <w:rPr>
                <w:lang w:val="id-ID"/>
              </w:rPr>
            </w:pPr>
          </w:p>
        </w:tc>
      </w:tr>
    </w:tbl>
    <w:p w14:paraId="63F2AAEA" w14:textId="1080A7D5" w:rsidR="00EF48E2" w:rsidRDefault="00EF48E2" w:rsidP="00EF48E2">
      <w:r>
        <w:t xml:space="preserve">                (</w:t>
      </w:r>
      <w:proofErr w:type="spellStart"/>
      <w:r w:rsidR="00AE1841">
        <w:t>Eko</w:t>
      </w:r>
      <w:proofErr w:type="spellEnd"/>
      <w:r w:rsidR="00AE1841">
        <w:t xml:space="preserve"> Hari </w:t>
      </w:r>
      <w:proofErr w:type="spellStart"/>
      <w:r w:rsidR="00AE1841">
        <w:t>Rachwanto</w:t>
      </w:r>
      <w:proofErr w:type="spellEnd"/>
      <w:r w:rsidR="00AE1841">
        <w:t xml:space="preserve">, M. </w:t>
      </w:r>
      <w:proofErr w:type="spellStart"/>
      <w:proofErr w:type="gramStart"/>
      <w:r w:rsidR="00AE1841">
        <w:t>Kom</w:t>
      </w:r>
      <w:proofErr w:type="spellEnd"/>
      <w:r>
        <w:t xml:space="preserve">)   </w:t>
      </w:r>
      <w:proofErr w:type="gramEnd"/>
      <w:r>
        <w:t xml:space="preserve">                                     </w:t>
      </w:r>
      <w:r w:rsidR="00F42EDC">
        <w:tab/>
      </w:r>
      <w:r>
        <w:t xml:space="preserve">   (</w:t>
      </w:r>
      <w:proofErr w:type="spellStart"/>
      <w:r w:rsidR="00990313">
        <w:t>Defri</w:t>
      </w:r>
      <w:proofErr w:type="spellEnd"/>
      <w:r w:rsidR="00990313">
        <w:t xml:space="preserve"> Kurniawan, M. </w:t>
      </w:r>
      <w:proofErr w:type="spellStart"/>
      <w:r w:rsidR="00990313">
        <w:t>Kom</w:t>
      </w:r>
      <w:proofErr w:type="spellEnd"/>
      <w:r>
        <w:t>)</w:t>
      </w:r>
    </w:p>
    <w:p w14:paraId="337AA55F" w14:textId="2A985D32" w:rsidR="00EF48E2" w:rsidRDefault="00EF48E2">
      <w:pPr>
        <w:rPr>
          <w:rFonts w:ascii="Times New Roman" w:hAnsi="Times New Roman" w:cs="Times New Roman"/>
          <w:b/>
          <w:bCs/>
          <w:sz w:val="28"/>
          <w:szCs w:val="28"/>
        </w:rPr>
      </w:pPr>
    </w:p>
    <w:p w14:paraId="214471F5" w14:textId="73B758E3" w:rsidR="00EF48E2" w:rsidRDefault="00EF48E2">
      <w:pPr>
        <w:rPr>
          <w:rFonts w:ascii="Times New Roman" w:hAnsi="Times New Roman" w:cs="Times New Roman"/>
          <w:b/>
          <w:bCs/>
          <w:sz w:val="28"/>
          <w:szCs w:val="28"/>
        </w:rPr>
      </w:pPr>
    </w:p>
    <w:p w14:paraId="5BD9F1E0" w14:textId="5321107D" w:rsidR="00EF48E2" w:rsidRDefault="00EF48E2">
      <w:pPr>
        <w:rPr>
          <w:rFonts w:ascii="Times New Roman" w:hAnsi="Times New Roman" w:cs="Times New Roman"/>
          <w:b/>
          <w:bCs/>
          <w:sz w:val="28"/>
          <w:szCs w:val="28"/>
        </w:rPr>
      </w:pPr>
    </w:p>
    <w:p w14:paraId="36827DC0" w14:textId="31B3C873" w:rsidR="00F925BD" w:rsidRDefault="00F925BD">
      <w:pPr>
        <w:rPr>
          <w:rFonts w:ascii="Times New Roman" w:hAnsi="Times New Roman" w:cs="Times New Roman"/>
          <w:b/>
          <w:bCs/>
          <w:sz w:val="28"/>
          <w:szCs w:val="28"/>
        </w:rPr>
      </w:pPr>
      <w:r>
        <w:rPr>
          <w:rFonts w:ascii="Times New Roman" w:hAnsi="Times New Roman" w:cs="Times New Roman"/>
          <w:b/>
          <w:bCs/>
          <w:sz w:val="28"/>
          <w:szCs w:val="28"/>
        </w:rPr>
        <w:br w:type="page"/>
      </w:r>
    </w:p>
    <w:p w14:paraId="2EA2EF8B" w14:textId="147DC258" w:rsidR="00F925BD" w:rsidRPr="007F42E7" w:rsidRDefault="00F925BD" w:rsidP="00F925BD">
      <w:pPr>
        <w:pStyle w:val="Heading1"/>
      </w:pPr>
      <w:bookmarkStart w:id="5" w:name="_Toc64893439"/>
      <w:bookmarkStart w:id="6" w:name="_Toc94612286"/>
      <w:r>
        <w:lastRenderedPageBreak/>
        <w:t xml:space="preserve">PERSETUJUAN </w:t>
      </w:r>
      <w:bookmarkEnd w:id="5"/>
      <w:r>
        <w:t>LAPORAN AKHIR MBKM</w:t>
      </w:r>
      <w:bookmarkEnd w:id="6"/>
    </w:p>
    <w:p w14:paraId="3BCC7918" w14:textId="77777777" w:rsidR="00F925BD" w:rsidRPr="007F42E7" w:rsidRDefault="00F925BD" w:rsidP="00F925BD">
      <w:pPr>
        <w:jc w:val="center"/>
        <w:rPr>
          <w:b/>
        </w:rPr>
      </w:pPr>
    </w:p>
    <w:p w14:paraId="2E4E6024" w14:textId="2EA2A793" w:rsidR="00F925BD" w:rsidRDefault="00F925BD" w:rsidP="00F925BD">
      <w:r>
        <w:t>Nama</w:t>
      </w:r>
      <w:r>
        <w:tab/>
      </w:r>
      <w:r>
        <w:tab/>
      </w:r>
      <w:r>
        <w:tab/>
        <w:t>: GUNA DERMAWAN</w:t>
      </w:r>
    </w:p>
    <w:p w14:paraId="0FCB176D" w14:textId="166708D5" w:rsidR="00F925BD" w:rsidRDefault="00F925BD" w:rsidP="00F925BD">
      <w:r>
        <w:t>NIM</w:t>
      </w:r>
      <w:r>
        <w:tab/>
      </w:r>
      <w:r>
        <w:tab/>
      </w:r>
      <w:r>
        <w:tab/>
        <w:t>: A11.2018.11538</w:t>
      </w:r>
    </w:p>
    <w:p w14:paraId="7D4E7BF9" w14:textId="193604D2" w:rsidR="00F925BD" w:rsidRDefault="00F925BD" w:rsidP="00F925BD">
      <w:r>
        <w:t xml:space="preserve">Program MBKM      </w:t>
      </w:r>
      <w:proofErr w:type="gramStart"/>
      <w:r>
        <w:t xml:space="preserve">  :</w:t>
      </w:r>
      <w:proofErr w:type="gramEnd"/>
      <w:r>
        <w:t xml:space="preserve"> STUDI INDEPENDEN</w:t>
      </w:r>
    </w:p>
    <w:p w14:paraId="46F6F552" w14:textId="0A026CEF" w:rsidR="00F925BD" w:rsidRDefault="00F925BD" w:rsidP="00F925BD">
      <w:r>
        <w:t xml:space="preserve">Program </w:t>
      </w:r>
      <w:proofErr w:type="spellStart"/>
      <w:r>
        <w:t>Studi</w:t>
      </w:r>
      <w:proofErr w:type="spellEnd"/>
      <w:r>
        <w:tab/>
      </w:r>
      <w:r>
        <w:tab/>
        <w:t xml:space="preserve">: S1-Teknik </w:t>
      </w:r>
      <w:proofErr w:type="spellStart"/>
      <w:r>
        <w:t>Informatika</w:t>
      </w:r>
      <w:proofErr w:type="spellEnd"/>
      <w:r>
        <w:t xml:space="preserve"> </w:t>
      </w:r>
    </w:p>
    <w:p w14:paraId="0B2E19FE" w14:textId="7E2BF400" w:rsidR="00F925BD" w:rsidRDefault="00F925BD" w:rsidP="00F925BD">
      <w:proofErr w:type="spellStart"/>
      <w:r>
        <w:t>Fakultas</w:t>
      </w:r>
      <w:proofErr w:type="spellEnd"/>
      <w:r>
        <w:tab/>
      </w:r>
      <w:r>
        <w:tab/>
        <w:t xml:space="preserve">: </w:t>
      </w:r>
      <w:proofErr w:type="spellStart"/>
      <w:r>
        <w:t>Ilmu</w:t>
      </w:r>
      <w:proofErr w:type="spellEnd"/>
      <w:r>
        <w:t xml:space="preserve"> </w:t>
      </w:r>
      <w:proofErr w:type="spellStart"/>
      <w:r>
        <w:t>Komputer</w:t>
      </w:r>
      <w:proofErr w:type="spellEnd"/>
    </w:p>
    <w:p w14:paraId="02A7D887" w14:textId="0390BCBE" w:rsidR="00F925BD" w:rsidRPr="00593DCD" w:rsidRDefault="00F925BD" w:rsidP="00F925BD">
      <w:pPr>
        <w:ind w:left="2160" w:hanging="2160"/>
      </w:pPr>
      <w:proofErr w:type="spellStart"/>
      <w:r>
        <w:t>Judul</w:t>
      </w:r>
      <w:proofErr w:type="spellEnd"/>
      <w:r>
        <w:t xml:space="preserve"> </w:t>
      </w:r>
      <w:proofErr w:type="spellStart"/>
      <w:r>
        <w:t>Laporan</w:t>
      </w:r>
      <w:proofErr w:type="spellEnd"/>
      <w:r>
        <w:tab/>
        <w:t xml:space="preserve">: </w:t>
      </w:r>
      <w:proofErr w:type="spellStart"/>
      <w:r>
        <w:t>Laporan</w:t>
      </w:r>
      <w:proofErr w:type="spellEnd"/>
      <w:r>
        <w:t xml:space="preserve"> </w:t>
      </w:r>
      <w:proofErr w:type="spellStart"/>
      <w:r>
        <w:t>Tugas</w:t>
      </w:r>
      <w:proofErr w:type="spellEnd"/>
      <w:r>
        <w:t xml:space="preserve"> Akhir </w:t>
      </w:r>
      <w:proofErr w:type="spellStart"/>
      <w:r>
        <w:t>Magang</w:t>
      </w:r>
      <w:proofErr w:type="spellEnd"/>
      <w:r>
        <w:t xml:space="preserve"> &amp; </w:t>
      </w:r>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w:t>
      </w:r>
      <w:proofErr w:type="spellStart"/>
      <w:r>
        <w:t>Pengembang</w:t>
      </w:r>
      <w:proofErr w:type="spellEnd"/>
      <w:r>
        <w:t xml:space="preserve"> </w:t>
      </w:r>
      <w:proofErr w:type="spellStart"/>
      <w:r>
        <w:t>Aplikasi</w:t>
      </w:r>
      <w:proofErr w:type="spellEnd"/>
      <w:r>
        <w:t xml:space="preserve"> Android Di Pt </w:t>
      </w:r>
      <w:proofErr w:type="spellStart"/>
      <w:r>
        <w:t>Presentologics</w:t>
      </w:r>
      <w:proofErr w:type="spellEnd"/>
    </w:p>
    <w:p w14:paraId="7C2A6FCE" w14:textId="1D06A095" w:rsidR="00F925BD" w:rsidRDefault="00F925BD" w:rsidP="00F925BD"/>
    <w:p w14:paraId="03103DF5" w14:textId="0485D088" w:rsidR="00F925BD" w:rsidRDefault="00F925BD" w:rsidP="00F925BD">
      <w:pPr>
        <w:jc w:val="center"/>
        <w:rPr>
          <w:rFonts w:eastAsia="Batang"/>
        </w:rPr>
      </w:pPr>
    </w:p>
    <w:p w14:paraId="21259DD2" w14:textId="47F88BB5" w:rsidR="00F925BD" w:rsidRDefault="00F925BD" w:rsidP="00F925BD">
      <w:pPr>
        <w:jc w:val="center"/>
        <w:rPr>
          <w:rFonts w:eastAsia="Batang"/>
        </w:rPr>
      </w:pPr>
      <w:proofErr w:type="spellStart"/>
      <w:r>
        <w:rPr>
          <w:rFonts w:eastAsia="Batang"/>
        </w:rPr>
        <w:t>Laporan</w:t>
      </w:r>
      <w:proofErr w:type="spellEnd"/>
      <w:r>
        <w:rPr>
          <w:rFonts w:eastAsia="Batang"/>
        </w:rPr>
        <w:t xml:space="preserve"> Akhir MBKM </w:t>
      </w:r>
      <w:proofErr w:type="spellStart"/>
      <w:r>
        <w:rPr>
          <w:rFonts w:eastAsia="Batang"/>
        </w:rPr>
        <w:t>ini</w:t>
      </w:r>
      <w:proofErr w:type="spellEnd"/>
      <w:r>
        <w:rPr>
          <w:rFonts w:eastAsia="Batang"/>
        </w:rPr>
        <w:t xml:space="preserve"> </w:t>
      </w:r>
      <w:proofErr w:type="spellStart"/>
      <w:r>
        <w:rPr>
          <w:rFonts w:eastAsia="Batang"/>
        </w:rPr>
        <w:t>telah</w:t>
      </w:r>
      <w:proofErr w:type="spellEnd"/>
      <w:r>
        <w:rPr>
          <w:rFonts w:eastAsia="Batang"/>
        </w:rPr>
        <w:t xml:space="preserve"> </w:t>
      </w:r>
      <w:proofErr w:type="spellStart"/>
      <w:r>
        <w:rPr>
          <w:rFonts w:eastAsia="Batang"/>
        </w:rPr>
        <w:t>diperiksa</w:t>
      </w:r>
      <w:proofErr w:type="spellEnd"/>
      <w:r>
        <w:rPr>
          <w:rFonts w:eastAsia="Batang"/>
        </w:rPr>
        <w:t xml:space="preserve"> dan </w:t>
      </w:r>
      <w:proofErr w:type="spellStart"/>
      <w:r>
        <w:rPr>
          <w:rFonts w:eastAsia="Batang"/>
        </w:rPr>
        <w:t>disetujui</w:t>
      </w:r>
      <w:proofErr w:type="spellEnd"/>
      <w:r>
        <w:rPr>
          <w:rFonts w:eastAsia="Batang"/>
        </w:rPr>
        <w:t>,</w:t>
      </w:r>
    </w:p>
    <w:p w14:paraId="3B245583" w14:textId="59A61862" w:rsidR="00F925BD" w:rsidRDefault="00F925BD" w:rsidP="00F925BD">
      <w:pPr>
        <w:jc w:val="center"/>
        <w:rPr>
          <w:rFonts w:eastAsia="Batang"/>
        </w:rPr>
      </w:pPr>
      <w:proofErr w:type="gramStart"/>
      <w:r>
        <w:rPr>
          <w:rFonts w:eastAsia="Batang"/>
        </w:rPr>
        <w:t>Semarang,  25</w:t>
      </w:r>
      <w:proofErr w:type="gramEnd"/>
      <w:r>
        <w:rPr>
          <w:rFonts w:eastAsia="Batang"/>
        </w:rPr>
        <w:t xml:space="preserve"> </w:t>
      </w:r>
      <w:proofErr w:type="spellStart"/>
      <w:r>
        <w:rPr>
          <w:rFonts w:eastAsia="Batang"/>
        </w:rPr>
        <w:t>Januari</w:t>
      </w:r>
      <w:proofErr w:type="spellEnd"/>
      <w:r>
        <w:rPr>
          <w:rFonts w:eastAsia="Batang"/>
        </w:rPr>
        <w:t xml:space="preserve"> 2022</w:t>
      </w:r>
    </w:p>
    <w:p w14:paraId="7BF1535C" w14:textId="38C175B4" w:rsidR="00F925BD" w:rsidRDefault="00F925BD" w:rsidP="00F925BD">
      <w:pPr>
        <w:rPr>
          <w:rFonts w:eastAsia="Batang"/>
        </w:rPr>
      </w:pPr>
    </w:p>
    <w:p w14:paraId="7417E947" w14:textId="601A5B80" w:rsidR="00F925BD" w:rsidRDefault="00F925BD" w:rsidP="00F925BD">
      <w:pPr>
        <w:rPr>
          <w:rFonts w:eastAsia="Batang"/>
        </w:rPr>
      </w:pPr>
    </w:p>
    <w:p w14:paraId="545D488B" w14:textId="76335515" w:rsidR="00F925BD" w:rsidRDefault="00B15C04" w:rsidP="00F925BD">
      <w:pPr>
        <w:rPr>
          <w:rFonts w:eastAsia="Batang"/>
        </w:rPr>
      </w:pPr>
      <w:r>
        <w:rPr>
          <w:rFonts w:ascii="Times New Roman" w:hAnsi="Times New Roman" w:cs="Times New Roman"/>
          <w:b/>
          <w:bCs/>
          <w:noProof/>
          <w:sz w:val="28"/>
          <w:szCs w:val="28"/>
        </w:rPr>
        <w:drawing>
          <wp:anchor distT="0" distB="0" distL="114300" distR="114300" simplePos="0" relativeHeight="251724800" behindDoc="0" locked="0" layoutInCell="1" allowOverlap="1" wp14:anchorId="263F0E58" wp14:editId="196D92B5">
            <wp:simplePos x="0" y="0"/>
            <wp:positionH relativeFrom="column">
              <wp:posOffset>-403860</wp:posOffset>
            </wp:positionH>
            <wp:positionV relativeFrom="paragraph">
              <wp:posOffset>347708</wp:posOffset>
            </wp:positionV>
            <wp:extent cx="2804475" cy="2072640"/>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47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F129" w14:textId="3ECDBF5E" w:rsidR="00F925BD" w:rsidRDefault="00F925BD" w:rsidP="00F925BD">
      <w:pPr>
        <w:jc w:val="center"/>
        <w:rPr>
          <w:rFonts w:eastAsia="Batang"/>
        </w:rPr>
      </w:pPr>
      <w:proofErr w:type="spellStart"/>
      <w:r>
        <w:rPr>
          <w:rFonts w:eastAsia="Batang"/>
        </w:rPr>
        <w:t>Menyetujui</w:t>
      </w:r>
      <w:proofErr w:type="spellEnd"/>
      <w:r>
        <w:rPr>
          <w:rFonts w:eastAsia="Batang"/>
        </w:rPr>
        <w:t>:</w:t>
      </w:r>
    </w:p>
    <w:p w14:paraId="4D94849D" w14:textId="5E32532F" w:rsidR="00F925BD" w:rsidRDefault="00F925BD" w:rsidP="00F925BD">
      <w:pPr>
        <w:rPr>
          <w:rFonts w:eastAsia="Batang"/>
        </w:rPr>
      </w:pPr>
      <w:proofErr w:type="spellStart"/>
      <w:r>
        <w:rPr>
          <w:rFonts w:eastAsia="Batang"/>
        </w:rPr>
        <w:t>Penyelia</w:t>
      </w:r>
      <w:proofErr w:type="spellEnd"/>
      <w:r>
        <w:rPr>
          <w:rFonts w:eastAsia="Batang"/>
        </w:rPr>
        <w:t xml:space="preserve">/Mentor/DPL                                          </w:t>
      </w:r>
      <w:r w:rsidR="007610D2">
        <w:rPr>
          <w:rFonts w:eastAsia="Batang"/>
        </w:rPr>
        <w:tab/>
      </w:r>
      <w:r w:rsidR="007610D2">
        <w:rPr>
          <w:rFonts w:eastAsia="Batang"/>
        </w:rPr>
        <w:tab/>
      </w:r>
      <w:r w:rsidR="00623884">
        <w:rPr>
          <w:rFonts w:eastAsia="Batang"/>
        </w:rPr>
        <w:tab/>
      </w:r>
      <w:proofErr w:type="spellStart"/>
      <w:r>
        <w:rPr>
          <w:rFonts w:eastAsia="Batang"/>
        </w:rPr>
        <w:t>Koordinator</w:t>
      </w:r>
      <w:proofErr w:type="spellEnd"/>
      <w:r>
        <w:rPr>
          <w:rFonts w:eastAsia="Batang"/>
        </w:rPr>
        <w:t xml:space="preserve"> MBKM Prodi S1-TI</w:t>
      </w:r>
    </w:p>
    <w:p w14:paraId="55B06941" w14:textId="77777777" w:rsidR="00F925BD" w:rsidRDefault="00F925BD" w:rsidP="00F925BD">
      <w:pPr>
        <w:rPr>
          <w:rFonts w:eastAsia="Batang"/>
        </w:rPr>
      </w:pPr>
    </w:p>
    <w:p w14:paraId="6BC2C3DE" w14:textId="77777777" w:rsidR="00F925BD" w:rsidRDefault="00F925BD" w:rsidP="00F925BD">
      <w:pPr>
        <w:rPr>
          <w:rFonts w:eastAsia="Batang"/>
        </w:rPr>
      </w:pPr>
    </w:p>
    <w:p w14:paraId="29E11303" w14:textId="77777777" w:rsidR="00F925BD" w:rsidRDefault="00F925BD" w:rsidP="00F925BD">
      <w:pPr>
        <w:rPr>
          <w:rFonts w:eastAsia="Batang"/>
        </w:rPr>
      </w:pPr>
    </w:p>
    <w:p w14:paraId="3AA31B34" w14:textId="4BAE0F6F" w:rsidR="00F925BD" w:rsidRDefault="00F925BD" w:rsidP="00F925BD">
      <w:pPr>
        <w:rPr>
          <w:rFonts w:eastAsia="Batang"/>
        </w:rPr>
      </w:pPr>
      <w:proofErr w:type="gramStart"/>
      <w:r>
        <w:rPr>
          <w:rFonts w:eastAsia="Batang"/>
        </w:rPr>
        <w:t xml:space="preserve">(  </w:t>
      </w:r>
      <w:proofErr w:type="gramEnd"/>
      <w:r>
        <w:rPr>
          <w:rFonts w:eastAsia="Batang"/>
        </w:rPr>
        <w:t xml:space="preserve">                                )                                           </w:t>
      </w:r>
      <w:r w:rsidR="007610D2">
        <w:rPr>
          <w:rFonts w:eastAsia="Batang"/>
        </w:rPr>
        <w:tab/>
      </w:r>
      <w:r w:rsidR="007610D2">
        <w:rPr>
          <w:rFonts w:eastAsia="Batang"/>
        </w:rPr>
        <w:tab/>
      </w:r>
      <w:r w:rsidR="00623884">
        <w:rPr>
          <w:rFonts w:eastAsia="Batang"/>
        </w:rPr>
        <w:tab/>
      </w:r>
      <w:proofErr w:type="spellStart"/>
      <w:r>
        <w:rPr>
          <w:rFonts w:eastAsia="Batang"/>
        </w:rPr>
        <w:t>Yani</w:t>
      </w:r>
      <w:proofErr w:type="spellEnd"/>
      <w:r>
        <w:rPr>
          <w:rFonts w:eastAsia="Batang"/>
        </w:rPr>
        <w:t xml:space="preserve"> </w:t>
      </w:r>
      <w:proofErr w:type="spellStart"/>
      <w:r>
        <w:rPr>
          <w:rFonts w:eastAsia="Batang"/>
        </w:rPr>
        <w:t>Parti</w:t>
      </w:r>
      <w:proofErr w:type="spellEnd"/>
      <w:r>
        <w:rPr>
          <w:rFonts w:eastAsia="Batang"/>
        </w:rPr>
        <w:t xml:space="preserve"> </w:t>
      </w:r>
      <w:proofErr w:type="spellStart"/>
      <w:r>
        <w:rPr>
          <w:rFonts w:eastAsia="Batang"/>
        </w:rPr>
        <w:t>Astuti</w:t>
      </w:r>
      <w:proofErr w:type="spellEnd"/>
      <w:r>
        <w:rPr>
          <w:rFonts w:eastAsia="Batang"/>
        </w:rPr>
        <w:t xml:space="preserve">, </w:t>
      </w:r>
      <w:proofErr w:type="spellStart"/>
      <w:r>
        <w:rPr>
          <w:rFonts w:eastAsia="Batang"/>
        </w:rPr>
        <w:t>S.Si</w:t>
      </w:r>
      <w:proofErr w:type="spellEnd"/>
      <w:r>
        <w:rPr>
          <w:rFonts w:eastAsia="Batang"/>
        </w:rPr>
        <w:t xml:space="preserve">, </w:t>
      </w:r>
      <w:proofErr w:type="spellStart"/>
      <w:r>
        <w:rPr>
          <w:rFonts w:eastAsia="Batang"/>
        </w:rPr>
        <w:t>M.Kom</w:t>
      </w:r>
      <w:proofErr w:type="spellEnd"/>
      <w:r>
        <w:rPr>
          <w:rFonts w:eastAsia="Batang"/>
        </w:rPr>
        <w:t xml:space="preserve">   </w:t>
      </w:r>
    </w:p>
    <w:p w14:paraId="1E576DD0" w14:textId="77777777" w:rsidR="00F925BD" w:rsidRDefault="00F925BD" w:rsidP="00F925BD">
      <w:pPr>
        <w:jc w:val="center"/>
        <w:rPr>
          <w:rFonts w:eastAsia="Batang"/>
        </w:rPr>
      </w:pPr>
    </w:p>
    <w:p w14:paraId="1B1C88D3" w14:textId="77777777" w:rsidR="00F925BD" w:rsidRDefault="00F925BD" w:rsidP="00F925BD">
      <w:pPr>
        <w:jc w:val="center"/>
        <w:rPr>
          <w:rFonts w:eastAsia="Batang"/>
        </w:rPr>
      </w:pPr>
      <w:proofErr w:type="spellStart"/>
      <w:r>
        <w:rPr>
          <w:rFonts w:eastAsia="Batang"/>
        </w:rPr>
        <w:t>Mengetahui</w:t>
      </w:r>
      <w:proofErr w:type="spellEnd"/>
    </w:p>
    <w:p w14:paraId="30B9CC56" w14:textId="77777777" w:rsidR="00F925BD" w:rsidRDefault="00F925BD" w:rsidP="00F925BD">
      <w:pPr>
        <w:jc w:val="center"/>
        <w:rPr>
          <w:rFonts w:eastAsia="Batang"/>
        </w:rPr>
      </w:pPr>
      <w:proofErr w:type="spellStart"/>
      <w:r>
        <w:rPr>
          <w:rFonts w:eastAsia="Batang"/>
        </w:rPr>
        <w:t>Ketua</w:t>
      </w:r>
      <w:proofErr w:type="spellEnd"/>
      <w:r>
        <w:rPr>
          <w:rFonts w:eastAsia="Batang"/>
        </w:rPr>
        <w:t xml:space="preserve"> Program </w:t>
      </w:r>
      <w:proofErr w:type="spellStart"/>
      <w:r>
        <w:rPr>
          <w:rFonts w:eastAsia="Batang"/>
        </w:rPr>
        <w:t>Studi</w:t>
      </w:r>
      <w:proofErr w:type="spellEnd"/>
      <w:r>
        <w:rPr>
          <w:rFonts w:eastAsia="Batang"/>
        </w:rPr>
        <w:t xml:space="preserve"> S1-TI</w:t>
      </w:r>
    </w:p>
    <w:p w14:paraId="62E0D63B" w14:textId="77777777" w:rsidR="00F925BD" w:rsidRDefault="00F925BD" w:rsidP="00F925BD">
      <w:pPr>
        <w:jc w:val="center"/>
        <w:rPr>
          <w:rFonts w:eastAsia="Batang"/>
        </w:rPr>
      </w:pPr>
    </w:p>
    <w:p w14:paraId="66879137" w14:textId="77777777" w:rsidR="00F925BD" w:rsidRDefault="00F925BD" w:rsidP="00F925BD">
      <w:pPr>
        <w:jc w:val="center"/>
        <w:rPr>
          <w:rFonts w:eastAsia="Batang"/>
        </w:rPr>
      </w:pPr>
    </w:p>
    <w:p w14:paraId="79DAC784" w14:textId="77777777" w:rsidR="00F925BD" w:rsidRDefault="00F925BD" w:rsidP="00F925BD">
      <w:pPr>
        <w:jc w:val="center"/>
        <w:rPr>
          <w:rFonts w:eastAsia="Batang"/>
        </w:rPr>
      </w:pPr>
    </w:p>
    <w:p w14:paraId="5924F94E" w14:textId="77777777" w:rsidR="00F925BD" w:rsidRDefault="00F925BD" w:rsidP="00F925BD">
      <w:pPr>
        <w:jc w:val="center"/>
      </w:pPr>
      <w:proofErr w:type="spellStart"/>
      <w:r>
        <w:rPr>
          <w:rFonts w:eastAsia="Batang"/>
        </w:rPr>
        <w:t>Dr.</w:t>
      </w:r>
      <w:proofErr w:type="spellEnd"/>
      <w:r>
        <w:rPr>
          <w:rFonts w:eastAsia="Batang"/>
        </w:rPr>
        <w:t xml:space="preserve"> </w:t>
      </w:r>
      <w:proofErr w:type="spellStart"/>
      <w:r>
        <w:rPr>
          <w:rFonts w:eastAsia="Batang"/>
        </w:rPr>
        <w:t>Muljono</w:t>
      </w:r>
      <w:proofErr w:type="spellEnd"/>
      <w:r>
        <w:rPr>
          <w:rFonts w:eastAsia="Batang"/>
        </w:rPr>
        <w:t xml:space="preserve">, </w:t>
      </w:r>
      <w:proofErr w:type="spellStart"/>
      <w:proofErr w:type="gramStart"/>
      <w:r>
        <w:rPr>
          <w:rFonts w:eastAsia="Batang"/>
        </w:rPr>
        <w:t>S.Si</w:t>
      </w:r>
      <w:proofErr w:type="spellEnd"/>
      <w:proofErr w:type="gramEnd"/>
      <w:r>
        <w:rPr>
          <w:rFonts w:eastAsia="Batang"/>
        </w:rPr>
        <w:t xml:space="preserve">, </w:t>
      </w:r>
      <w:proofErr w:type="spellStart"/>
      <w:r>
        <w:rPr>
          <w:rFonts w:eastAsia="Batang"/>
        </w:rPr>
        <w:t>M.Kom</w:t>
      </w:r>
      <w:proofErr w:type="spellEnd"/>
    </w:p>
    <w:p w14:paraId="3DE9816A" w14:textId="7A7D03F8" w:rsidR="00F925BD" w:rsidRDefault="00F925BD">
      <w:pPr>
        <w:rPr>
          <w:rFonts w:ascii="Times New Roman" w:hAnsi="Times New Roman" w:cs="Times New Roman"/>
          <w:b/>
          <w:bCs/>
          <w:sz w:val="28"/>
          <w:szCs w:val="28"/>
        </w:rPr>
      </w:pPr>
    </w:p>
    <w:p w14:paraId="76B28C43" w14:textId="77777777" w:rsidR="00EF48E2" w:rsidRDefault="00EF48E2">
      <w:pPr>
        <w:rPr>
          <w:rFonts w:ascii="Times New Roman" w:hAnsi="Times New Roman" w:cs="Times New Roman"/>
          <w:b/>
          <w:bCs/>
          <w:sz w:val="28"/>
          <w:szCs w:val="28"/>
        </w:rPr>
      </w:pPr>
    </w:p>
    <w:p w14:paraId="56F8D19C" w14:textId="77777777" w:rsidR="00EF48E2" w:rsidRDefault="00EF48E2">
      <w:pPr>
        <w:rPr>
          <w:rFonts w:ascii="Times New Roman" w:hAnsi="Times New Roman" w:cs="Times New Roman"/>
          <w:b/>
          <w:bCs/>
          <w:sz w:val="28"/>
          <w:szCs w:val="28"/>
        </w:rPr>
      </w:pPr>
    </w:p>
    <w:p w14:paraId="283A7827" w14:textId="77777777" w:rsidR="00D43F39" w:rsidRDefault="00AA622D" w:rsidP="00AA622D">
      <w:pPr>
        <w:pStyle w:val="Heading1"/>
      </w:pPr>
      <w:bookmarkStart w:id="7" w:name="_Toc94612287"/>
      <w:r>
        <w:t>DAFTAR ISI</w:t>
      </w:r>
      <w:bookmarkEnd w:id="7"/>
    </w:p>
    <w:sdt>
      <w:sdtPr>
        <w:rPr>
          <w:rFonts w:asciiTheme="minorHAnsi" w:eastAsiaTheme="minorHAnsi" w:hAnsiTheme="minorHAnsi" w:cstheme="minorBidi"/>
          <w:color w:val="auto"/>
          <w:sz w:val="22"/>
          <w:szCs w:val="22"/>
          <w:lang w:val="en-ID"/>
        </w:rPr>
        <w:id w:val="1858386328"/>
        <w:docPartObj>
          <w:docPartGallery w:val="Table of Contents"/>
          <w:docPartUnique/>
        </w:docPartObj>
      </w:sdtPr>
      <w:sdtEndPr>
        <w:rPr>
          <w:b/>
          <w:bCs/>
          <w:noProof/>
        </w:rPr>
      </w:sdtEndPr>
      <w:sdtContent>
        <w:p w14:paraId="52750976" w14:textId="2F607754" w:rsidR="00D43F39" w:rsidRDefault="00D43F39">
          <w:pPr>
            <w:pStyle w:val="TOCHeading"/>
          </w:pPr>
        </w:p>
        <w:p w14:paraId="50C546C1" w14:textId="02FC90BF" w:rsidR="00897F39" w:rsidRDefault="00D43F3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94612284" w:history="1">
            <w:r w:rsidR="00897F39" w:rsidRPr="005A0C35">
              <w:rPr>
                <w:rStyle w:val="Hyperlink"/>
                <w:noProof/>
              </w:rPr>
              <w:t>TURNITIN CH</w:t>
            </w:r>
            <w:r w:rsidR="00897F39" w:rsidRPr="005A0C35">
              <w:rPr>
                <w:rStyle w:val="Hyperlink"/>
                <w:noProof/>
              </w:rPr>
              <w:t>E</w:t>
            </w:r>
            <w:r w:rsidR="00897F39" w:rsidRPr="005A0C35">
              <w:rPr>
                <w:rStyle w:val="Hyperlink"/>
                <w:noProof/>
              </w:rPr>
              <w:t>CK</w:t>
            </w:r>
            <w:r w:rsidR="00897F39">
              <w:rPr>
                <w:noProof/>
                <w:webHidden/>
              </w:rPr>
              <w:tab/>
            </w:r>
            <w:r w:rsidR="00897F39">
              <w:rPr>
                <w:noProof/>
                <w:webHidden/>
              </w:rPr>
              <w:fldChar w:fldCharType="begin"/>
            </w:r>
            <w:r w:rsidR="00897F39">
              <w:rPr>
                <w:noProof/>
                <w:webHidden/>
              </w:rPr>
              <w:instrText xml:space="preserve"> PAGEREF _Toc94612284 \h </w:instrText>
            </w:r>
            <w:r w:rsidR="00897F39">
              <w:rPr>
                <w:noProof/>
                <w:webHidden/>
              </w:rPr>
            </w:r>
            <w:r w:rsidR="00897F39">
              <w:rPr>
                <w:noProof/>
                <w:webHidden/>
              </w:rPr>
              <w:fldChar w:fldCharType="separate"/>
            </w:r>
            <w:r w:rsidR="00897F39">
              <w:rPr>
                <w:noProof/>
                <w:webHidden/>
              </w:rPr>
              <w:t>2</w:t>
            </w:r>
            <w:r w:rsidR="00897F39">
              <w:rPr>
                <w:noProof/>
                <w:webHidden/>
              </w:rPr>
              <w:fldChar w:fldCharType="end"/>
            </w:r>
          </w:hyperlink>
        </w:p>
        <w:p w14:paraId="3B38444A" w14:textId="298460E9" w:rsidR="00897F39" w:rsidRDefault="00897F39">
          <w:pPr>
            <w:pStyle w:val="TOC1"/>
            <w:tabs>
              <w:tab w:val="right" w:leader="dot" w:pos="9016"/>
            </w:tabs>
            <w:rPr>
              <w:rFonts w:eastAsiaTheme="minorEastAsia"/>
              <w:noProof/>
              <w:lang w:eastAsia="en-ID"/>
            </w:rPr>
          </w:pPr>
          <w:hyperlink w:anchor="_Toc94612285" w:history="1">
            <w:r w:rsidRPr="005A0C35">
              <w:rPr>
                <w:rStyle w:val="Hyperlink"/>
                <w:rFonts w:eastAsia="Batang"/>
                <w:noProof/>
                <w:w w:val="105"/>
              </w:rPr>
              <w:t>PENGESAHAN DEWAN PENGUJI</w:t>
            </w:r>
            <w:r>
              <w:rPr>
                <w:noProof/>
                <w:webHidden/>
              </w:rPr>
              <w:tab/>
            </w:r>
            <w:r>
              <w:rPr>
                <w:noProof/>
                <w:webHidden/>
              </w:rPr>
              <w:fldChar w:fldCharType="begin"/>
            </w:r>
            <w:r>
              <w:rPr>
                <w:noProof/>
                <w:webHidden/>
              </w:rPr>
              <w:instrText xml:space="preserve"> PAGEREF _Toc94612285 \h </w:instrText>
            </w:r>
            <w:r>
              <w:rPr>
                <w:noProof/>
                <w:webHidden/>
              </w:rPr>
            </w:r>
            <w:r>
              <w:rPr>
                <w:noProof/>
                <w:webHidden/>
              </w:rPr>
              <w:fldChar w:fldCharType="separate"/>
            </w:r>
            <w:r>
              <w:rPr>
                <w:noProof/>
                <w:webHidden/>
              </w:rPr>
              <w:t>3</w:t>
            </w:r>
            <w:r>
              <w:rPr>
                <w:noProof/>
                <w:webHidden/>
              </w:rPr>
              <w:fldChar w:fldCharType="end"/>
            </w:r>
          </w:hyperlink>
        </w:p>
        <w:p w14:paraId="78A08D1E" w14:textId="6BEDCC74" w:rsidR="00897F39" w:rsidRDefault="00897F39">
          <w:pPr>
            <w:pStyle w:val="TOC1"/>
            <w:tabs>
              <w:tab w:val="right" w:leader="dot" w:pos="9016"/>
            </w:tabs>
            <w:rPr>
              <w:rFonts w:eastAsiaTheme="minorEastAsia"/>
              <w:noProof/>
              <w:lang w:eastAsia="en-ID"/>
            </w:rPr>
          </w:pPr>
          <w:hyperlink w:anchor="_Toc94612286" w:history="1">
            <w:r w:rsidRPr="005A0C35">
              <w:rPr>
                <w:rStyle w:val="Hyperlink"/>
                <w:noProof/>
              </w:rPr>
              <w:t>PERSETUJUAN LAPORAN AKHIR MBKM</w:t>
            </w:r>
            <w:r>
              <w:rPr>
                <w:noProof/>
                <w:webHidden/>
              </w:rPr>
              <w:tab/>
            </w:r>
            <w:r>
              <w:rPr>
                <w:noProof/>
                <w:webHidden/>
              </w:rPr>
              <w:fldChar w:fldCharType="begin"/>
            </w:r>
            <w:r>
              <w:rPr>
                <w:noProof/>
                <w:webHidden/>
              </w:rPr>
              <w:instrText xml:space="preserve"> PAGEREF _Toc94612286 \h </w:instrText>
            </w:r>
            <w:r>
              <w:rPr>
                <w:noProof/>
                <w:webHidden/>
              </w:rPr>
            </w:r>
            <w:r>
              <w:rPr>
                <w:noProof/>
                <w:webHidden/>
              </w:rPr>
              <w:fldChar w:fldCharType="separate"/>
            </w:r>
            <w:r>
              <w:rPr>
                <w:noProof/>
                <w:webHidden/>
              </w:rPr>
              <w:t>4</w:t>
            </w:r>
            <w:r>
              <w:rPr>
                <w:noProof/>
                <w:webHidden/>
              </w:rPr>
              <w:fldChar w:fldCharType="end"/>
            </w:r>
          </w:hyperlink>
        </w:p>
        <w:p w14:paraId="4252A79E" w14:textId="2C2EC65D" w:rsidR="00897F39" w:rsidRDefault="00897F39">
          <w:pPr>
            <w:pStyle w:val="TOC1"/>
            <w:tabs>
              <w:tab w:val="right" w:leader="dot" w:pos="9016"/>
            </w:tabs>
            <w:rPr>
              <w:rFonts w:eastAsiaTheme="minorEastAsia"/>
              <w:noProof/>
              <w:lang w:eastAsia="en-ID"/>
            </w:rPr>
          </w:pPr>
          <w:hyperlink w:anchor="_Toc94612287" w:history="1">
            <w:r w:rsidRPr="005A0C35">
              <w:rPr>
                <w:rStyle w:val="Hyperlink"/>
                <w:noProof/>
              </w:rPr>
              <w:t>DAFTAR ISI</w:t>
            </w:r>
            <w:r>
              <w:rPr>
                <w:noProof/>
                <w:webHidden/>
              </w:rPr>
              <w:tab/>
            </w:r>
            <w:r>
              <w:rPr>
                <w:noProof/>
                <w:webHidden/>
              </w:rPr>
              <w:fldChar w:fldCharType="begin"/>
            </w:r>
            <w:r>
              <w:rPr>
                <w:noProof/>
                <w:webHidden/>
              </w:rPr>
              <w:instrText xml:space="preserve"> PAGEREF _Toc94612287 \h </w:instrText>
            </w:r>
            <w:r>
              <w:rPr>
                <w:noProof/>
                <w:webHidden/>
              </w:rPr>
            </w:r>
            <w:r>
              <w:rPr>
                <w:noProof/>
                <w:webHidden/>
              </w:rPr>
              <w:fldChar w:fldCharType="separate"/>
            </w:r>
            <w:r>
              <w:rPr>
                <w:noProof/>
                <w:webHidden/>
              </w:rPr>
              <w:t>5</w:t>
            </w:r>
            <w:r>
              <w:rPr>
                <w:noProof/>
                <w:webHidden/>
              </w:rPr>
              <w:fldChar w:fldCharType="end"/>
            </w:r>
          </w:hyperlink>
        </w:p>
        <w:p w14:paraId="77F52BA4" w14:textId="3DD35F7D" w:rsidR="00897F39" w:rsidRDefault="00897F39">
          <w:pPr>
            <w:pStyle w:val="TOC1"/>
            <w:tabs>
              <w:tab w:val="right" w:leader="dot" w:pos="9016"/>
            </w:tabs>
            <w:rPr>
              <w:rFonts w:eastAsiaTheme="minorEastAsia"/>
              <w:noProof/>
              <w:lang w:eastAsia="en-ID"/>
            </w:rPr>
          </w:pPr>
          <w:hyperlink w:anchor="_Toc94612288" w:history="1">
            <w:r w:rsidRPr="005A0C35">
              <w:rPr>
                <w:rStyle w:val="Hyperlink"/>
                <w:noProof/>
              </w:rPr>
              <w:t>DAFTAR GAMBAR</w:t>
            </w:r>
            <w:r>
              <w:rPr>
                <w:noProof/>
                <w:webHidden/>
              </w:rPr>
              <w:tab/>
            </w:r>
            <w:r>
              <w:rPr>
                <w:noProof/>
                <w:webHidden/>
              </w:rPr>
              <w:fldChar w:fldCharType="begin"/>
            </w:r>
            <w:r>
              <w:rPr>
                <w:noProof/>
                <w:webHidden/>
              </w:rPr>
              <w:instrText xml:space="preserve"> PAGEREF _Toc94612288 \h </w:instrText>
            </w:r>
            <w:r>
              <w:rPr>
                <w:noProof/>
                <w:webHidden/>
              </w:rPr>
            </w:r>
            <w:r>
              <w:rPr>
                <w:noProof/>
                <w:webHidden/>
              </w:rPr>
              <w:fldChar w:fldCharType="separate"/>
            </w:r>
            <w:r>
              <w:rPr>
                <w:noProof/>
                <w:webHidden/>
              </w:rPr>
              <w:t>6</w:t>
            </w:r>
            <w:r>
              <w:rPr>
                <w:noProof/>
                <w:webHidden/>
              </w:rPr>
              <w:fldChar w:fldCharType="end"/>
            </w:r>
          </w:hyperlink>
        </w:p>
        <w:p w14:paraId="13982B37" w14:textId="4D36967F" w:rsidR="00897F39" w:rsidRDefault="00897F39">
          <w:pPr>
            <w:pStyle w:val="TOC1"/>
            <w:tabs>
              <w:tab w:val="right" w:leader="dot" w:pos="9016"/>
            </w:tabs>
            <w:rPr>
              <w:rFonts w:eastAsiaTheme="minorEastAsia"/>
              <w:noProof/>
              <w:lang w:eastAsia="en-ID"/>
            </w:rPr>
          </w:pPr>
          <w:hyperlink w:anchor="_Toc94612289" w:history="1">
            <w:r w:rsidRPr="005A0C35">
              <w:rPr>
                <w:rStyle w:val="Hyperlink"/>
                <w:noProof/>
              </w:rPr>
              <w:t>BAB 1 PENDAHULUAN</w:t>
            </w:r>
            <w:r>
              <w:rPr>
                <w:noProof/>
                <w:webHidden/>
              </w:rPr>
              <w:tab/>
            </w:r>
            <w:r>
              <w:rPr>
                <w:noProof/>
                <w:webHidden/>
              </w:rPr>
              <w:fldChar w:fldCharType="begin"/>
            </w:r>
            <w:r>
              <w:rPr>
                <w:noProof/>
                <w:webHidden/>
              </w:rPr>
              <w:instrText xml:space="preserve"> PAGEREF _Toc94612289 \h </w:instrText>
            </w:r>
            <w:r>
              <w:rPr>
                <w:noProof/>
                <w:webHidden/>
              </w:rPr>
            </w:r>
            <w:r>
              <w:rPr>
                <w:noProof/>
                <w:webHidden/>
              </w:rPr>
              <w:fldChar w:fldCharType="separate"/>
            </w:r>
            <w:r>
              <w:rPr>
                <w:noProof/>
                <w:webHidden/>
              </w:rPr>
              <w:t>7</w:t>
            </w:r>
            <w:r>
              <w:rPr>
                <w:noProof/>
                <w:webHidden/>
              </w:rPr>
              <w:fldChar w:fldCharType="end"/>
            </w:r>
          </w:hyperlink>
        </w:p>
        <w:p w14:paraId="4FBEA18A" w14:textId="150317AA" w:rsidR="00897F39" w:rsidRDefault="00897F39">
          <w:pPr>
            <w:pStyle w:val="TOC2"/>
            <w:tabs>
              <w:tab w:val="left" w:pos="880"/>
              <w:tab w:val="right" w:leader="dot" w:pos="9016"/>
            </w:tabs>
            <w:rPr>
              <w:rFonts w:eastAsiaTheme="minorEastAsia"/>
              <w:noProof/>
              <w:lang w:eastAsia="en-ID"/>
            </w:rPr>
          </w:pPr>
          <w:hyperlink w:anchor="_Toc94612290" w:history="1">
            <w:r w:rsidRPr="005A0C35">
              <w:rPr>
                <w:rStyle w:val="Hyperlink"/>
                <w:noProof/>
              </w:rPr>
              <w:t>1.1</w:t>
            </w:r>
            <w:r>
              <w:rPr>
                <w:rFonts w:eastAsiaTheme="minorEastAsia"/>
                <w:noProof/>
                <w:lang w:eastAsia="en-ID"/>
              </w:rPr>
              <w:tab/>
            </w:r>
            <w:r w:rsidRPr="005A0C35">
              <w:rPr>
                <w:rStyle w:val="Hyperlink"/>
                <w:noProof/>
              </w:rPr>
              <w:t>Latar Belakang</w:t>
            </w:r>
            <w:r>
              <w:rPr>
                <w:noProof/>
                <w:webHidden/>
              </w:rPr>
              <w:tab/>
            </w:r>
            <w:r>
              <w:rPr>
                <w:noProof/>
                <w:webHidden/>
              </w:rPr>
              <w:fldChar w:fldCharType="begin"/>
            </w:r>
            <w:r>
              <w:rPr>
                <w:noProof/>
                <w:webHidden/>
              </w:rPr>
              <w:instrText xml:space="preserve"> PAGEREF _Toc94612290 \h </w:instrText>
            </w:r>
            <w:r>
              <w:rPr>
                <w:noProof/>
                <w:webHidden/>
              </w:rPr>
            </w:r>
            <w:r>
              <w:rPr>
                <w:noProof/>
                <w:webHidden/>
              </w:rPr>
              <w:fldChar w:fldCharType="separate"/>
            </w:r>
            <w:r>
              <w:rPr>
                <w:noProof/>
                <w:webHidden/>
              </w:rPr>
              <w:t>7</w:t>
            </w:r>
            <w:r>
              <w:rPr>
                <w:noProof/>
                <w:webHidden/>
              </w:rPr>
              <w:fldChar w:fldCharType="end"/>
            </w:r>
          </w:hyperlink>
        </w:p>
        <w:p w14:paraId="5F480CB0" w14:textId="0BEA1247" w:rsidR="00897F39" w:rsidRDefault="00897F39">
          <w:pPr>
            <w:pStyle w:val="TOC2"/>
            <w:tabs>
              <w:tab w:val="left" w:pos="880"/>
              <w:tab w:val="right" w:leader="dot" w:pos="9016"/>
            </w:tabs>
            <w:rPr>
              <w:rFonts w:eastAsiaTheme="minorEastAsia"/>
              <w:noProof/>
              <w:lang w:eastAsia="en-ID"/>
            </w:rPr>
          </w:pPr>
          <w:hyperlink w:anchor="_Toc94612291" w:history="1">
            <w:r w:rsidRPr="005A0C35">
              <w:rPr>
                <w:rStyle w:val="Hyperlink"/>
                <w:noProof/>
                <w:lang w:eastAsia="en-ID"/>
              </w:rPr>
              <w:t>1.2</w:t>
            </w:r>
            <w:r>
              <w:rPr>
                <w:rFonts w:eastAsiaTheme="minorEastAsia"/>
                <w:noProof/>
                <w:lang w:eastAsia="en-ID"/>
              </w:rPr>
              <w:tab/>
            </w:r>
            <w:r w:rsidRPr="005A0C35">
              <w:rPr>
                <w:rStyle w:val="Hyperlink"/>
                <w:noProof/>
                <w:lang w:eastAsia="en-ID"/>
              </w:rPr>
              <w:t>Tujuan</w:t>
            </w:r>
            <w:r>
              <w:rPr>
                <w:noProof/>
                <w:webHidden/>
              </w:rPr>
              <w:tab/>
            </w:r>
            <w:r>
              <w:rPr>
                <w:noProof/>
                <w:webHidden/>
              </w:rPr>
              <w:fldChar w:fldCharType="begin"/>
            </w:r>
            <w:r>
              <w:rPr>
                <w:noProof/>
                <w:webHidden/>
              </w:rPr>
              <w:instrText xml:space="preserve"> PAGEREF _Toc94612291 \h </w:instrText>
            </w:r>
            <w:r>
              <w:rPr>
                <w:noProof/>
                <w:webHidden/>
              </w:rPr>
            </w:r>
            <w:r>
              <w:rPr>
                <w:noProof/>
                <w:webHidden/>
              </w:rPr>
              <w:fldChar w:fldCharType="separate"/>
            </w:r>
            <w:r>
              <w:rPr>
                <w:noProof/>
                <w:webHidden/>
              </w:rPr>
              <w:t>7</w:t>
            </w:r>
            <w:r>
              <w:rPr>
                <w:noProof/>
                <w:webHidden/>
              </w:rPr>
              <w:fldChar w:fldCharType="end"/>
            </w:r>
          </w:hyperlink>
        </w:p>
        <w:p w14:paraId="6A1BA8CE" w14:textId="24442AE4" w:rsidR="00897F39" w:rsidRDefault="00897F39">
          <w:pPr>
            <w:pStyle w:val="TOC2"/>
            <w:tabs>
              <w:tab w:val="left" w:pos="880"/>
              <w:tab w:val="right" w:leader="dot" w:pos="9016"/>
            </w:tabs>
            <w:rPr>
              <w:rFonts w:eastAsiaTheme="minorEastAsia"/>
              <w:noProof/>
              <w:lang w:eastAsia="en-ID"/>
            </w:rPr>
          </w:pPr>
          <w:hyperlink w:anchor="_Toc94612292" w:history="1">
            <w:r w:rsidRPr="005A0C35">
              <w:rPr>
                <w:rStyle w:val="Hyperlink"/>
                <w:noProof/>
              </w:rPr>
              <w:t>1.3</w:t>
            </w:r>
            <w:r>
              <w:rPr>
                <w:rFonts w:eastAsiaTheme="minorEastAsia"/>
                <w:noProof/>
                <w:lang w:eastAsia="en-ID"/>
              </w:rPr>
              <w:tab/>
            </w:r>
            <w:r w:rsidRPr="005A0C35">
              <w:rPr>
                <w:rStyle w:val="Hyperlink"/>
                <w:noProof/>
              </w:rPr>
              <w:t>Jadwal Kegiatan</w:t>
            </w:r>
            <w:r>
              <w:rPr>
                <w:noProof/>
                <w:webHidden/>
              </w:rPr>
              <w:tab/>
            </w:r>
            <w:r>
              <w:rPr>
                <w:noProof/>
                <w:webHidden/>
              </w:rPr>
              <w:fldChar w:fldCharType="begin"/>
            </w:r>
            <w:r>
              <w:rPr>
                <w:noProof/>
                <w:webHidden/>
              </w:rPr>
              <w:instrText xml:space="preserve"> PAGEREF _Toc94612292 \h </w:instrText>
            </w:r>
            <w:r>
              <w:rPr>
                <w:noProof/>
                <w:webHidden/>
              </w:rPr>
            </w:r>
            <w:r>
              <w:rPr>
                <w:noProof/>
                <w:webHidden/>
              </w:rPr>
              <w:fldChar w:fldCharType="separate"/>
            </w:r>
            <w:r>
              <w:rPr>
                <w:noProof/>
                <w:webHidden/>
              </w:rPr>
              <w:t>8</w:t>
            </w:r>
            <w:r>
              <w:rPr>
                <w:noProof/>
                <w:webHidden/>
              </w:rPr>
              <w:fldChar w:fldCharType="end"/>
            </w:r>
          </w:hyperlink>
        </w:p>
        <w:p w14:paraId="4227E41E" w14:textId="0E9E56BD" w:rsidR="00897F39" w:rsidRDefault="00897F39">
          <w:pPr>
            <w:pStyle w:val="TOC1"/>
            <w:tabs>
              <w:tab w:val="right" w:leader="dot" w:pos="9016"/>
            </w:tabs>
            <w:rPr>
              <w:rFonts w:eastAsiaTheme="minorEastAsia"/>
              <w:noProof/>
              <w:lang w:eastAsia="en-ID"/>
            </w:rPr>
          </w:pPr>
          <w:hyperlink w:anchor="_Toc94612293" w:history="1">
            <w:r w:rsidRPr="005A0C35">
              <w:rPr>
                <w:rStyle w:val="Hyperlink"/>
                <w:noProof/>
              </w:rPr>
              <w:t>BAB 2 HASIL KEGIATAN</w:t>
            </w:r>
            <w:r>
              <w:rPr>
                <w:noProof/>
                <w:webHidden/>
              </w:rPr>
              <w:tab/>
            </w:r>
            <w:r>
              <w:rPr>
                <w:noProof/>
                <w:webHidden/>
              </w:rPr>
              <w:fldChar w:fldCharType="begin"/>
            </w:r>
            <w:r>
              <w:rPr>
                <w:noProof/>
                <w:webHidden/>
              </w:rPr>
              <w:instrText xml:space="preserve"> PAGEREF _Toc94612293 \h </w:instrText>
            </w:r>
            <w:r>
              <w:rPr>
                <w:noProof/>
                <w:webHidden/>
              </w:rPr>
            </w:r>
            <w:r>
              <w:rPr>
                <w:noProof/>
                <w:webHidden/>
              </w:rPr>
              <w:fldChar w:fldCharType="separate"/>
            </w:r>
            <w:r>
              <w:rPr>
                <w:noProof/>
                <w:webHidden/>
              </w:rPr>
              <w:t>12</w:t>
            </w:r>
            <w:r>
              <w:rPr>
                <w:noProof/>
                <w:webHidden/>
              </w:rPr>
              <w:fldChar w:fldCharType="end"/>
            </w:r>
          </w:hyperlink>
        </w:p>
        <w:p w14:paraId="0F67215A" w14:textId="28EF4D83" w:rsidR="00897F39" w:rsidRDefault="00897F39">
          <w:pPr>
            <w:pStyle w:val="TOC1"/>
            <w:tabs>
              <w:tab w:val="right" w:leader="dot" w:pos="9016"/>
            </w:tabs>
            <w:rPr>
              <w:rFonts w:eastAsiaTheme="minorEastAsia"/>
              <w:noProof/>
              <w:lang w:eastAsia="en-ID"/>
            </w:rPr>
          </w:pPr>
          <w:hyperlink w:anchor="_Toc94612294" w:history="1">
            <w:r w:rsidRPr="005A0C35">
              <w:rPr>
                <w:rStyle w:val="Hyperlink"/>
                <w:noProof/>
              </w:rPr>
              <w:t>BAB 3 KESIMPULAN</w:t>
            </w:r>
            <w:r>
              <w:rPr>
                <w:noProof/>
                <w:webHidden/>
              </w:rPr>
              <w:tab/>
            </w:r>
            <w:r>
              <w:rPr>
                <w:noProof/>
                <w:webHidden/>
              </w:rPr>
              <w:fldChar w:fldCharType="begin"/>
            </w:r>
            <w:r>
              <w:rPr>
                <w:noProof/>
                <w:webHidden/>
              </w:rPr>
              <w:instrText xml:space="preserve"> PAGEREF _Toc94612294 \h </w:instrText>
            </w:r>
            <w:r>
              <w:rPr>
                <w:noProof/>
                <w:webHidden/>
              </w:rPr>
            </w:r>
            <w:r>
              <w:rPr>
                <w:noProof/>
                <w:webHidden/>
              </w:rPr>
              <w:fldChar w:fldCharType="separate"/>
            </w:r>
            <w:r>
              <w:rPr>
                <w:noProof/>
                <w:webHidden/>
              </w:rPr>
              <w:t>14</w:t>
            </w:r>
            <w:r>
              <w:rPr>
                <w:noProof/>
                <w:webHidden/>
              </w:rPr>
              <w:fldChar w:fldCharType="end"/>
            </w:r>
          </w:hyperlink>
        </w:p>
        <w:p w14:paraId="027733FE" w14:textId="5AB0EAFD" w:rsidR="00897F39" w:rsidRDefault="00897F39">
          <w:pPr>
            <w:pStyle w:val="TOC1"/>
            <w:tabs>
              <w:tab w:val="right" w:leader="dot" w:pos="9016"/>
            </w:tabs>
            <w:rPr>
              <w:rFonts w:eastAsiaTheme="minorEastAsia"/>
              <w:noProof/>
              <w:lang w:eastAsia="en-ID"/>
            </w:rPr>
          </w:pPr>
          <w:hyperlink w:anchor="_Toc94612295" w:history="1">
            <w:r w:rsidRPr="005A0C35">
              <w:rPr>
                <w:rStyle w:val="Hyperlink"/>
                <w:noProof/>
              </w:rPr>
              <w:t>LAMPIRAN</w:t>
            </w:r>
            <w:r>
              <w:rPr>
                <w:noProof/>
                <w:webHidden/>
              </w:rPr>
              <w:tab/>
            </w:r>
            <w:r>
              <w:rPr>
                <w:noProof/>
                <w:webHidden/>
              </w:rPr>
              <w:fldChar w:fldCharType="begin"/>
            </w:r>
            <w:r>
              <w:rPr>
                <w:noProof/>
                <w:webHidden/>
              </w:rPr>
              <w:instrText xml:space="preserve"> PAGEREF _Toc94612295 \h </w:instrText>
            </w:r>
            <w:r>
              <w:rPr>
                <w:noProof/>
                <w:webHidden/>
              </w:rPr>
            </w:r>
            <w:r>
              <w:rPr>
                <w:noProof/>
                <w:webHidden/>
              </w:rPr>
              <w:fldChar w:fldCharType="separate"/>
            </w:r>
            <w:r>
              <w:rPr>
                <w:noProof/>
                <w:webHidden/>
              </w:rPr>
              <w:t>15</w:t>
            </w:r>
            <w:r>
              <w:rPr>
                <w:noProof/>
                <w:webHidden/>
              </w:rPr>
              <w:fldChar w:fldCharType="end"/>
            </w:r>
          </w:hyperlink>
        </w:p>
        <w:p w14:paraId="321256E4" w14:textId="36707AD6" w:rsidR="00897F39" w:rsidRDefault="00897F39">
          <w:pPr>
            <w:pStyle w:val="TOC2"/>
            <w:tabs>
              <w:tab w:val="left" w:pos="660"/>
              <w:tab w:val="right" w:leader="dot" w:pos="9016"/>
            </w:tabs>
            <w:rPr>
              <w:rFonts w:eastAsiaTheme="minorEastAsia"/>
              <w:noProof/>
              <w:lang w:eastAsia="en-ID"/>
            </w:rPr>
          </w:pPr>
          <w:hyperlink w:anchor="_Toc94612296" w:history="1">
            <w:r w:rsidRPr="005A0C35">
              <w:rPr>
                <w:rStyle w:val="Hyperlink"/>
                <w:noProof/>
              </w:rPr>
              <w:t>A.</w:t>
            </w:r>
            <w:r>
              <w:rPr>
                <w:rFonts w:eastAsiaTheme="minorEastAsia"/>
                <w:noProof/>
                <w:lang w:eastAsia="en-ID"/>
              </w:rPr>
              <w:tab/>
            </w:r>
            <w:r w:rsidRPr="005A0C35">
              <w:rPr>
                <w:rStyle w:val="Hyperlink"/>
                <w:noProof/>
              </w:rPr>
              <w:t>Dokumentasi Kegiatan</w:t>
            </w:r>
            <w:r>
              <w:rPr>
                <w:noProof/>
                <w:webHidden/>
              </w:rPr>
              <w:tab/>
            </w:r>
            <w:r>
              <w:rPr>
                <w:noProof/>
                <w:webHidden/>
              </w:rPr>
              <w:fldChar w:fldCharType="begin"/>
            </w:r>
            <w:r>
              <w:rPr>
                <w:noProof/>
                <w:webHidden/>
              </w:rPr>
              <w:instrText xml:space="preserve"> PAGEREF _Toc94612296 \h </w:instrText>
            </w:r>
            <w:r>
              <w:rPr>
                <w:noProof/>
                <w:webHidden/>
              </w:rPr>
            </w:r>
            <w:r>
              <w:rPr>
                <w:noProof/>
                <w:webHidden/>
              </w:rPr>
              <w:fldChar w:fldCharType="separate"/>
            </w:r>
            <w:r>
              <w:rPr>
                <w:noProof/>
                <w:webHidden/>
              </w:rPr>
              <w:t>15</w:t>
            </w:r>
            <w:r>
              <w:rPr>
                <w:noProof/>
                <w:webHidden/>
              </w:rPr>
              <w:fldChar w:fldCharType="end"/>
            </w:r>
          </w:hyperlink>
        </w:p>
        <w:p w14:paraId="049C247A" w14:textId="6BEFB095" w:rsidR="00897F39" w:rsidRDefault="00897F39">
          <w:pPr>
            <w:pStyle w:val="TOC2"/>
            <w:tabs>
              <w:tab w:val="left" w:pos="660"/>
              <w:tab w:val="right" w:leader="dot" w:pos="9016"/>
            </w:tabs>
            <w:rPr>
              <w:rFonts w:eastAsiaTheme="minorEastAsia"/>
              <w:noProof/>
              <w:lang w:eastAsia="en-ID"/>
            </w:rPr>
          </w:pPr>
          <w:hyperlink w:anchor="_Toc94612297" w:history="1">
            <w:r w:rsidRPr="005A0C35">
              <w:rPr>
                <w:rStyle w:val="Hyperlink"/>
                <w:noProof/>
              </w:rPr>
              <w:t>B.</w:t>
            </w:r>
            <w:r>
              <w:rPr>
                <w:rFonts w:eastAsiaTheme="minorEastAsia"/>
                <w:noProof/>
                <w:lang w:eastAsia="en-ID"/>
              </w:rPr>
              <w:tab/>
            </w:r>
            <w:r w:rsidRPr="005A0C35">
              <w:rPr>
                <w:rStyle w:val="Hyperlink"/>
                <w:noProof/>
              </w:rPr>
              <w:t>Tangkapan Layar aplikasi</w:t>
            </w:r>
            <w:r>
              <w:rPr>
                <w:noProof/>
                <w:webHidden/>
              </w:rPr>
              <w:tab/>
            </w:r>
            <w:r>
              <w:rPr>
                <w:noProof/>
                <w:webHidden/>
              </w:rPr>
              <w:fldChar w:fldCharType="begin"/>
            </w:r>
            <w:r>
              <w:rPr>
                <w:noProof/>
                <w:webHidden/>
              </w:rPr>
              <w:instrText xml:space="preserve"> PAGEREF _Toc94612297 \h </w:instrText>
            </w:r>
            <w:r>
              <w:rPr>
                <w:noProof/>
                <w:webHidden/>
              </w:rPr>
            </w:r>
            <w:r>
              <w:rPr>
                <w:noProof/>
                <w:webHidden/>
              </w:rPr>
              <w:fldChar w:fldCharType="separate"/>
            </w:r>
            <w:r>
              <w:rPr>
                <w:noProof/>
                <w:webHidden/>
              </w:rPr>
              <w:t>18</w:t>
            </w:r>
            <w:r>
              <w:rPr>
                <w:noProof/>
                <w:webHidden/>
              </w:rPr>
              <w:fldChar w:fldCharType="end"/>
            </w:r>
          </w:hyperlink>
        </w:p>
        <w:p w14:paraId="753016E9" w14:textId="250B5ACE" w:rsidR="00897F39" w:rsidRDefault="00897F39">
          <w:pPr>
            <w:pStyle w:val="TOC2"/>
            <w:tabs>
              <w:tab w:val="left" w:pos="660"/>
              <w:tab w:val="right" w:leader="dot" w:pos="9016"/>
            </w:tabs>
            <w:rPr>
              <w:rFonts w:eastAsiaTheme="minorEastAsia"/>
              <w:noProof/>
              <w:lang w:eastAsia="en-ID"/>
            </w:rPr>
          </w:pPr>
          <w:hyperlink w:anchor="_Toc94612298" w:history="1">
            <w:r w:rsidRPr="005A0C35">
              <w:rPr>
                <w:rStyle w:val="Hyperlink"/>
                <w:noProof/>
              </w:rPr>
              <w:t>C.</w:t>
            </w:r>
            <w:r>
              <w:rPr>
                <w:rFonts w:eastAsiaTheme="minorEastAsia"/>
                <w:noProof/>
                <w:lang w:eastAsia="en-ID"/>
              </w:rPr>
              <w:tab/>
            </w:r>
            <w:r w:rsidRPr="005A0C35">
              <w:rPr>
                <w:rStyle w:val="Hyperlink"/>
                <w:noProof/>
              </w:rPr>
              <w:t>Source Code aplikasi</w:t>
            </w:r>
            <w:r>
              <w:rPr>
                <w:noProof/>
                <w:webHidden/>
              </w:rPr>
              <w:tab/>
            </w:r>
            <w:r>
              <w:rPr>
                <w:noProof/>
                <w:webHidden/>
              </w:rPr>
              <w:fldChar w:fldCharType="begin"/>
            </w:r>
            <w:r>
              <w:rPr>
                <w:noProof/>
                <w:webHidden/>
              </w:rPr>
              <w:instrText xml:space="preserve"> PAGEREF _Toc94612298 \h </w:instrText>
            </w:r>
            <w:r>
              <w:rPr>
                <w:noProof/>
                <w:webHidden/>
              </w:rPr>
            </w:r>
            <w:r>
              <w:rPr>
                <w:noProof/>
                <w:webHidden/>
              </w:rPr>
              <w:fldChar w:fldCharType="separate"/>
            </w:r>
            <w:r>
              <w:rPr>
                <w:noProof/>
                <w:webHidden/>
              </w:rPr>
              <w:t>19</w:t>
            </w:r>
            <w:r>
              <w:rPr>
                <w:noProof/>
                <w:webHidden/>
              </w:rPr>
              <w:fldChar w:fldCharType="end"/>
            </w:r>
          </w:hyperlink>
        </w:p>
        <w:p w14:paraId="50EBEA7F" w14:textId="05DF241A" w:rsidR="00897F39" w:rsidRDefault="00897F39">
          <w:pPr>
            <w:pStyle w:val="TOC2"/>
            <w:tabs>
              <w:tab w:val="left" w:pos="660"/>
              <w:tab w:val="right" w:leader="dot" w:pos="9016"/>
            </w:tabs>
            <w:rPr>
              <w:rFonts w:eastAsiaTheme="minorEastAsia"/>
              <w:noProof/>
              <w:lang w:eastAsia="en-ID"/>
            </w:rPr>
          </w:pPr>
          <w:hyperlink w:anchor="_Toc94612299" w:history="1">
            <w:r w:rsidRPr="005A0C35">
              <w:rPr>
                <w:rStyle w:val="Hyperlink"/>
                <w:noProof/>
              </w:rPr>
              <w:t>D.</w:t>
            </w:r>
            <w:r>
              <w:rPr>
                <w:rFonts w:eastAsiaTheme="minorEastAsia"/>
                <w:noProof/>
                <w:lang w:eastAsia="en-ID"/>
              </w:rPr>
              <w:tab/>
            </w:r>
            <w:r w:rsidRPr="005A0C35">
              <w:rPr>
                <w:rStyle w:val="Hyperlink"/>
                <w:noProof/>
              </w:rPr>
              <w:t>Panduan Penggunaan Aplikasi</w:t>
            </w:r>
            <w:r>
              <w:rPr>
                <w:noProof/>
                <w:webHidden/>
              </w:rPr>
              <w:tab/>
            </w:r>
            <w:r>
              <w:rPr>
                <w:noProof/>
                <w:webHidden/>
              </w:rPr>
              <w:fldChar w:fldCharType="begin"/>
            </w:r>
            <w:r>
              <w:rPr>
                <w:noProof/>
                <w:webHidden/>
              </w:rPr>
              <w:instrText xml:space="preserve"> PAGEREF _Toc94612299 \h </w:instrText>
            </w:r>
            <w:r>
              <w:rPr>
                <w:noProof/>
                <w:webHidden/>
              </w:rPr>
            </w:r>
            <w:r>
              <w:rPr>
                <w:noProof/>
                <w:webHidden/>
              </w:rPr>
              <w:fldChar w:fldCharType="separate"/>
            </w:r>
            <w:r>
              <w:rPr>
                <w:noProof/>
                <w:webHidden/>
              </w:rPr>
              <w:t>19</w:t>
            </w:r>
            <w:r>
              <w:rPr>
                <w:noProof/>
                <w:webHidden/>
              </w:rPr>
              <w:fldChar w:fldCharType="end"/>
            </w:r>
          </w:hyperlink>
        </w:p>
        <w:p w14:paraId="058FDBBD" w14:textId="594B9800" w:rsidR="00897F39" w:rsidRDefault="00897F39">
          <w:pPr>
            <w:pStyle w:val="TOC2"/>
            <w:tabs>
              <w:tab w:val="left" w:pos="660"/>
              <w:tab w:val="right" w:leader="dot" w:pos="9016"/>
            </w:tabs>
            <w:rPr>
              <w:rFonts w:eastAsiaTheme="minorEastAsia"/>
              <w:noProof/>
              <w:lang w:eastAsia="en-ID"/>
            </w:rPr>
          </w:pPr>
          <w:hyperlink w:anchor="_Toc94612300" w:history="1">
            <w:r w:rsidRPr="005A0C35">
              <w:rPr>
                <w:rStyle w:val="Hyperlink"/>
                <w:noProof/>
              </w:rPr>
              <w:t>E.</w:t>
            </w:r>
            <w:r>
              <w:rPr>
                <w:rFonts w:eastAsiaTheme="minorEastAsia"/>
                <w:noProof/>
                <w:lang w:eastAsia="en-ID"/>
              </w:rPr>
              <w:tab/>
            </w:r>
            <w:r w:rsidRPr="005A0C35">
              <w:rPr>
                <w:rStyle w:val="Hyperlink"/>
                <w:noProof/>
              </w:rPr>
              <w:t>Video Demonstrasi Aplikasi</w:t>
            </w:r>
            <w:r>
              <w:rPr>
                <w:noProof/>
                <w:webHidden/>
              </w:rPr>
              <w:tab/>
            </w:r>
            <w:r>
              <w:rPr>
                <w:noProof/>
                <w:webHidden/>
              </w:rPr>
              <w:fldChar w:fldCharType="begin"/>
            </w:r>
            <w:r>
              <w:rPr>
                <w:noProof/>
                <w:webHidden/>
              </w:rPr>
              <w:instrText xml:space="preserve"> PAGEREF _Toc94612300 \h </w:instrText>
            </w:r>
            <w:r>
              <w:rPr>
                <w:noProof/>
                <w:webHidden/>
              </w:rPr>
            </w:r>
            <w:r>
              <w:rPr>
                <w:noProof/>
                <w:webHidden/>
              </w:rPr>
              <w:fldChar w:fldCharType="separate"/>
            </w:r>
            <w:r>
              <w:rPr>
                <w:noProof/>
                <w:webHidden/>
              </w:rPr>
              <w:t>19</w:t>
            </w:r>
            <w:r>
              <w:rPr>
                <w:noProof/>
                <w:webHidden/>
              </w:rPr>
              <w:fldChar w:fldCharType="end"/>
            </w:r>
          </w:hyperlink>
        </w:p>
        <w:p w14:paraId="7AED8DB7" w14:textId="1040C62D" w:rsidR="00897F39" w:rsidRDefault="00897F39">
          <w:pPr>
            <w:pStyle w:val="TOC2"/>
            <w:tabs>
              <w:tab w:val="left" w:pos="660"/>
              <w:tab w:val="right" w:leader="dot" w:pos="9016"/>
            </w:tabs>
            <w:rPr>
              <w:rFonts w:eastAsiaTheme="minorEastAsia"/>
              <w:noProof/>
              <w:lang w:eastAsia="en-ID"/>
            </w:rPr>
          </w:pPr>
          <w:hyperlink w:anchor="_Toc94612301" w:history="1">
            <w:r w:rsidRPr="005A0C35">
              <w:rPr>
                <w:rStyle w:val="Hyperlink"/>
                <w:noProof/>
              </w:rPr>
              <w:t>F.</w:t>
            </w:r>
            <w:r>
              <w:rPr>
                <w:rFonts w:eastAsiaTheme="minorEastAsia"/>
                <w:noProof/>
                <w:lang w:eastAsia="en-ID"/>
              </w:rPr>
              <w:tab/>
            </w:r>
            <w:r w:rsidRPr="005A0C35">
              <w:rPr>
                <w:rStyle w:val="Hyperlink"/>
                <w:noProof/>
              </w:rPr>
              <w:t>Poster Aplikasi</w:t>
            </w:r>
            <w:r>
              <w:rPr>
                <w:noProof/>
                <w:webHidden/>
              </w:rPr>
              <w:tab/>
            </w:r>
            <w:r>
              <w:rPr>
                <w:noProof/>
                <w:webHidden/>
              </w:rPr>
              <w:fldChar w:fldCharType="begin"/>
            </w:r>
            <w:r>
              <w:rPr>
                <w:noProof/>
                <w:webHidden/>
              </w:rPr>
              <w:instrText xml:space="preserve"> PAGEREF _Toc94612301 \h </w:instrText>
            </w:r>
            <w:r>
              <w:rPr>
                <w:noProof/>
                <w:webHidden/>
              </w:rPr>
            </w:r>
            <w:r>
              <w:rPr>
                <w:noProof/>
                <w:webHidden/>
              </w:rPr>
              <w:fldChar w:fldCharType="separate"/>
            </w:r>
            <w:r>
              <w:rPr>
                <w:noProof/>
                <w:webHidden/>
              </w:rPr>
              <w:t>19</w:t>
            </w:r>
            <w:r>
              <w:rPr>
                <w:noProof/>
                <w:webHidden/>
              </w:rPr>
              <w:fldChar w:fldCharType="end"/>
            </w:r>
          </w:hyperlink>
        </w:p>
        <w:p w14:paraId="5772D4C8" w14:textId="06629E32" w:rsidR="00395702" w:rsidRDefault="00D43F39" w:rsidP="00395702">
          <w:pPr>
            <w:rPr>
              <w:b/>
              <w:bCs/>
              <w:noProof/>
            </w:rPr>
          </w:pPr>
          <w:r>
            <w:rPr>
              <w:b/>
              <w:bCs/>
              <w:noProof/>
            </w:rPr>
            <w:fldChar w:fldCharType="end"/>
          </w:r>
        </w:p>
      </w:sdtContent>
    </w:sdt>
    <w:p w14:paraId="37A0F686" w14:textId="54B2EF21" w:rsidR="00A66699" w:rsidRDefault="00A66699" w:rsidP="00A66699"/>
    <w:p w14:paraId="6F8CAE69" w14:textId="030BE1CB" w:rsidR="00A66699" w:rsidRDefault="00A66699" w:rsidP="00A66699"/>
    <w:p w14:paraId="79E1CEBB" w14:textId="66C4DFA8" w:rsidR="00A66699" w:rsidRDefault="00A66699" w:rsidP="00A66699"/>
    <w:p w14:paraId="29C52D63" w14:textId="0C6B0463" w:rsidR="00A66699" w:rsidRDefault="00A66699" w:rsidP="00A66699"/>
    <w:p w14:paraId="00940024" w14:textId="48D62511" w:rsidR="00A66699" w:rsidRDefault="00A66699" w:rsidP="00A66699"/>
    <w:p w14:paraId="5A58DBA9" w14:textId="7F16DD74" w:rsidR="00182FD0" w:rsidRDefault="00182FD0">
      <w:r>
        <w:br w:type="page"/>
      </w:r>
    </w:p>
    <w:p w14:paraId="710A31D3" w14:textId="4926E624" w:rsidR="00035696" w:rsidRDefault="00441408" w:rsidP="00035696">
      <w:pPr>
        <w:pStyle w:val="Heading1"/>
      </w:pPr>
      <w:bookmarkStart w:id="8" w:name="_Toc94612288"/>
      <w:r>
        <w:lastRenderedPageBreak/>
        <w:t>DAFTAR GAMBAR</w:t>
      </w:r>
      <w:bookmarkEnd w:id="8"/>
    </w:p>
    <w:p w14:paraId="6FB405ED" w14:textId="77777777" w:rsidR="00035696" w:rsidRDefault="00035696">
      <w:pPr>
        <w:pStyle w:val="TableofFigures"/>
        <w:tabs>
          <w:tab w:val="right" w:leader="dot" w:pos="9016"/>
        </w:tabs>
      </w:pPr>
    </w:p>
    <w:p w14:paraId="7257264E" w14:textId="6570FD53" w:rsidR="00182FD0" w:rsidRDefault="00182FD0">
      <w:pPr>
        <w:pStyle w:val="TableofFigures"/>
        <w:tabs>
          <w:tab w:val="right" w:leader="dot" w:pos="9016"/>
        </w:tabs>
        <w:rPr>
          <w:rFonts w:eastAsiaTheme="minorEastAsia"/>
          <w:noProof/>
          <w:lang w:eastAsia="en-ID"/>
        </w:rPr>
      </w:pPr>
      <w:r>
        <w:fldChar w:fldCharType="begin"/>
      </w:r>
      <w:r>
        <w:instrText xml:space="preserve"> TOC \h \z \c "gambar" </w:instrText>
      </w:r>
      <w:r>
        <w:fldChar w:fldCharType="separate"/>
      </w:r>
      <w:hyperlink r:id="rId12" w:anchor="_Toc92786868" w:history="1">
        <w:r w:rsidRPr="00A75E77">
          <w:rPr>
            <w:rStyle w:val="Hyperlink"/>
            <w:noProof/>
          </w:rPr>
          <w:t>gambar 1 Jadwal kegiatan SIB di Dicoding</w:t>
        </w:r>
        <w:r>
          <w:rPr>
            <w:noProof/>
            <w:webHidden/>
          </w:rPr>
          <w:tab/>
        </w:r>
        <w:r>
          <w:rPr>
            <w:noProof/>
            <w:webHidden/>
          </w:rPr>
          <w:fldChar w:fldCharType="begin"/>
        </w:r>
        <w:r>
          <w:rPr>
            <w:noProof/>
            <w:webHidden/>
          </w:rPr>
          <w:instrText xml:space="preserve"> PAGEREF _Toc92786868 \h </w:instrText>
        </w:r>
        <w:r>
          <w:rPr>
            <w:noProof/>
            <w:webHidden/>
          </w:rPr>
        </w:r>
        <w:r>
          <w:rPr>
            <w:noProof/>
            <w:webHidden/>
          </w:rPr>
          <w:fldChar w:fldCharType="separate"/>
        </w:r>
        <w:r w:rsidR="00687918">
          <w:rPr>
            <w:noProof/>
            <w:webHidden/>
          </w:rPr>
          <w:t>5</w:t>
        </w:r>
        <w:r>
          <w:rPr>
            <w:noProof/>
            <w:webHidden/>
          </w:rPr>
          <w:fldChar w:fldCharType="end"/>
        </w:r>
      </w:hyperlink>
    </w:p>
    <w:p w14:paraId="14656045" w14:textId="0BDCBC3A" w:rsidR="00182FD0" w:rsidRDefault="00A22EF8">
      <w:pPr>
        <w:pStyle w:val="TableofFigures"/>
        <w:tabs>
          <w:tab w:val="right" w:leader="dot" w:pos="9016"/>
        </w:tabs>
        <w:rPr>
          <w:rFonts w:eastAsiaTheme="minorEastAsia"/>
          <w:noProof/>
          <w:lang w:eastAsia="en-ID"/>
        </w:rPr>
      </w:pPr>
      <w:hyperlink r:id="rId13" w:anchor="_Toc92786869" w:history="1">
        <w:r w:rsidR="00182FD0" w:rsidRPr="00A75E77">
          <w:rPr>
            <w:rStyle w:val="Hyperlink"/>
            <w:noProof/>
          </w:rPr>
          <w:t>gambar 2 Project scope and deliverable</w:t>
        </w:r>
        <w:r w:rsidR="00182FD0">
          <w:rPr>
            <w:noProof/>
            <w:webHidden/>
          </w:rPr>
          <w:tab/>
        </w:r>
        <w:r w:rsidR="00182FD0">
          <w:rPr>
            <w:noProof/>
            <w:webHidden/>
          </w:rPr>
          <w:fldChar w:fldCharType="begin"/>
        </w:r>
        <w:r w:rsidR="00182FD0">
          <w:rPr>
            <w:noProof/>
            <w:webHidden/>
          </w:rPr>
          <w:instrText xml:space="preserve"> PAGEREF _Toc92786869 \h </w:instrText>
        </w:r>
        <w:r w:rsidR="00182FD0">
          <w:rPr>
            <w:noProof/>
            <w:webHidden/>
          </w:rPr>
        </w:r>
        <w:r w:rsidR="00182FD0">
          <w:rPr>
            <w:noProof/>
            <w:webHidden/>
          </w:rPr>
          <w:fldChar w:fldCharType="separate"/>
        </w:r>
        <w:r w:rsidR="00687918">
          <w:rPr>
            <w:noProof/>
            <w:webHidden/>
          </w:rPr>
          <w:t>9</w:t>
        </w:r>
        <w:r w:rsidR="00182FD0">
          <w:rPr>
            <w:noProof/>
            <w:webHidden/>
          </w:rPr>
          <w:fldChar w:fldCharType="end"/>
        </w:r>
      </w:hyperlink>
    </w:p>
    <w:p w14:paraId="102AFA21" w14:textId="2BDD4562" w:rsidR="00182FD0" w:rsidRDefault="00A22EF8">
      <w:pPr>
        <w:pStyle w:val="TableofFigures"/>
        <w:tabs>
          <w:tab w:val="right" w:leader="dot" w:pos="9016"/>
        </w:tabs>
        <w:rPr>
          <w:rFonts w:eastAsiaTheme="minorEastAsia"/>
          <w:noProof/>
          <w:lang w:eastAsia="en-ID"/>
        </w:rPr>
      </w:pPr>
      <w:hyperlink r:id="rId14" w:anchor="_Toc92786870" w:history="1">
        <w:r w:rsidR="00182FD0" w:rsidRPr="00A75E77">
          <w:rPr>
            <w:rStyle w:val="Hyperlink"/>
            <w:noProof/>
          </w:rPr>
          <w:t>gambar 3 Tangkapan layar aplikasi</w:t>
        </w:r>
        <w:r w:rsidR="00182FD0">
          <w:rPr>
            <w:noProof/>
            <w:webHidden/>
          </w:rPr>
          <w:tab/>
        </w:r>
        <w:r w:rsidR="00182FD0">
          <w:rPr>
            <w:noProof/>
            <w:webHidden/>
          </w:rPr>
          <w:fldChar w:fldCharType="begin"/>
        </w:r>
        <w:r w:rsidR="00182FD0">
          <w:rPr>
            <w:noProof/>
            <w:webHidden/>
          </w:rPr>
          <w:instrText xml:space="preserve"> PAGEREF _Toc92786870 \h </w:instrText>
        </w:r>
        <w:r w:rsidR="00182FD0">
          <w:rPr>
            <w:noProof/>
            <w:webHidden/>
          </w:rPr>
        </w:r>
        <w:r w:rsidR="00182FD0">
          <w:rPr>
            <w:noProof/>
            <w:webHidden/>
          </w:rPr>
          <w:fldChar w:fldCharType="separate"/>
        </w:r>
        <w:r w:rsidR="00687918">
          <w:rPr>
            <w:noProof/>
            <w:webHidden/>
          </w:rPr>
          <w:t>10</w:t>
        </w:r>
        <w:r w:rsidR="00182FD0">
          <w:rPr>
            <w:noProof/>
            <w:webHidden/>
          </w:rPr>
          <w:fldChar w:fldCharType="end"/>
        </w:r>
      </w:hyperlink>
    </w:p>
    <w:p w14:paraId="5BCA8D44" w14:textId="50BF22A1" w:rsidR="00182FD0" w:rsidRDefault="00A22EF8">
      <w:pPr>
        <w:pStyle w:val="TableofFigures"/>
        <w:tabs>
          <w:tab w:val="right" w:leader="dot" w:pos="9016"/>
        </w:tabs>
        <w:rPr>
          <w:rFonts w:eastAsiaTheme="minorEastAsia"/>
          <w:noProof/>
          <w:lang w:eastAsia="en-ID"/>
        </w:rPr>
      </w:pPr>
      <w:hyperlink r:id="rId15" w:anchor="_Toc92786871" w:history="1">
        <w:r w:rsidR="00182FD0" w:rsidRPr="00A75E77">
          <w:rPr>
            <w:rStyle w:val="Hyperlink"/>
            <w:noProof/>
          </w:rPr>
          <w:t>gambar 4 Sesi onboarding bersama Dicoding</w:t>
        </w:r>
        <w:r w:rsidR="00182FD0">
          <w:rPr>
            <w:noProof/>
            <w:webHidden/>
          </w:rPr>
          <w:tab/>
        </w:r>
        <w:r w:rsidR="00182FD0">
          <w:rPr>
            <w:noProof/>
            <w:webHidden/>
          </w:rPr>
          <w:fldChar w:fldCharType="begin"/>
        </w:r>
        <w:r w:rsidR="00182FD0">
          <w:rPr>
            <w:noProof/>
            <w:webHidden/>
          </w:rPr>
          <w:instrText xml:space="preserve"> PAGEREF _Toc92786871 \h </w:instrText>
        </w:r>
        <w:r w:rsidR="00182FD0">
          <w:rPr>
            <w:noProof/>
            <w:webHidden/>
          </w:rPr>
        </w:r>
        <w:r w:rsidR="00182FD0">
          <w:rPr>
            <w:noProof/>
            <w:webHidden/>
          </w:rPr>
          <w:fldChar w:fldCharType="separate"/>
        </w:r>
        <w:r w:rsidR="00687918">
          <w:rPr>
            <w:noProof/>
            <w:webHidden/>
          </w:rPr>
          <w:t>12</w:t>
        </w:r>
        <w:r w:rsidR="00182FD0">
          <w:rPr>
            <w:noProof/>
            <w:webHidden/>
          </w:rPr>
          <w:fldChar w:fldCharType="end"/>
        </w:r>
      </w:hyperlink>
    </w:p>
    <w:p w14:paraId="049A5C46" w14:textId="55F7FEDE" w:rsidR="00182FD0" w:rsidRDefault="00A22EF8">
      <w:pPr>
        <w:pStyle w:val="TableofFigures"/>
        <w:tabs>
          <w:tab w:val="right" w:leader="dot" w:pos="9016"/>
        </w:tabs>
        <w:rPr>
          <w:rFonts w:eastAsiaTheme="minorEastAsia"/>
          <w:noProof/>
          <w:lang w:eastAsia="en-ID"/>
        </w:rPr>
      </w:pPr>
      <w:hyperlink r:id="rId16" w:anchor="_Toc92786872" w:history="1">
        <w:r w:rsidR="00182FD0" w:rsidRPr="00A75E77">
          <w:rPr>
            <w:rStyle w:val="Hyperlink"/>
            <w:noProof/>
          </w:rPr>
          <w:t>gambar 5 Sesi Onboarding MSIB bersama menteri kemendikbud</w:t>
        </w:r>
        <w:r w:rsidR="00182FD0">
          <w:rPr>
            <w:noProof/>
            <w:webHidden/>
          </w:rPr>
          <w:tab/>
        </w:r>
        <w:r w:rsidR="00182FD0">
          <w:rPr>
            <w:noProof/>
            <w:webHidden/>
          </w:rPr>
          <w:fldChar w:fldCharType="begin"/>
        </w:r>
        <w:r w:rsidR="00182FD0">
          <w:rPr>
            <w:noProof/>
            <w:webHidden/>
          </w:rPr>
          <w:instrText xml:space="preserve"> PAGEREF _Toc92786872 \h </w:instrText>
        </w:r>
        <w:r w:rsidR="00182FD0">
          <w:rPr>
            <w:noProof/>
            <w:webHidden/>
          </w:rPr>
        </w:r>
        <w:r w:rsidR="00182FD0">
          <w:rPr>
            <w:noProof/>
            <w:webHidden/>
          </w:rPr>
          <w:fldChar w:fldCharType="separate"/>
        </w:r>
        <w:r w:rsidR="00687918">
          <w:rPr>
            <w:noProof/>
            <w:webHidden/>
          </w:rPr>
          <w:t>12</w:t>
        </w:r>
        <w:r w:rsidR="00182FD0">
          <w:rPr>
            <w:noProof/>
            <w:webHidden/>
          </w:rPr>
          <w:fldChar w:fldCharType="end"/>
        </w:r>
      </w:hyperlink>
    </w:p>
    <w:p w14:paraId="30D2927E" w14:textId="6B20C620" w:rsidR="00182FD0" w:rsidRDefault="00A22EF8">
      <w:pPr>
        <w:pStyle w:val="TableofFigures"/>
        <w:tabs>
          <w:tab w:val="right" w:leader="dot" w:pos="9016"/>
        </w:tabs>
        <w:rPr>
          <w:rFonts w:eastAsiaTheme="minorEastAsia"/>
          <w:noProof/>
          <w:lang w:eastAsia="en-ID"/>
        </w:rPr>
      </w:pPr>
      <w:hyperlink r:id="rId17" w:anchor="_Toc92786873" w:history="1">
        <w:r w:rsidR="00182FD0" w:rsidRPr="00A75E77">
          <w:rPr>
            <w:rStyle w:val="Hyperlink"/>
            <w:noProof/>
          </w:rPr>
          <w:t>gambar 6 Sesi ILT bersama expert</w:t>
        </w:r>
        <w:r w:rsidR="00182FD0">
          <w:rPr>
            <w:noProof/>
            <w:webHidden/>
          </w:rPr>
          <w:tab/>
        </w:r>
        <w:r w:rsidR="00182FD0">
          <w:rPr>
            <w:noProof/>
            <w:webHidden/>
          </w:rPr>
          <w:fldChar w:fldCharType="begin"/>
        </w:r>
        <w:r w:rsidR="00182FD0">
          <w:rPr>
            <w:noProof/>
            <w:webHidden/>
          </w:rPr>
          <w:instrText xml:space="preserve"> PAGEREF _Toc92786873 \h </w:instrText>
        </w:r>
        <w:r w:rsidR="00182FD0">
          <w:rPr>
            <w:noProof/>
            <w:webHidden/>
          </w:rPr>
        </w:r>
        <w:r w:rsidR="00182FD0">
          <w:rPr>
            <w:noProof/>
            <w:webHidden/>
          </w:rPr>
          <w:fldChar w:fldCharType="separate"/>
        </w:r>
        <w:r w:rsidR="00687918">
          <w:rPr>
            <w:noProof/>
            <w:webHidden/>
          </w:rPr>
          <w:t>13</w:t>
        </w:r>
        <w:r w:rsidR="00182FD0">
          <w:rPr>
            <w:noProof/>
            <w:webHidden/>
          </w:rPr>
          <w:fldChar w:fldCharType="end"/>
        </w:r>
      </w:hyperlink>
    </w:p>
    <w:p w14:paraId="194AB3EF" w14:textId="18F4A249" w:rsidR="00182FD0" w:rsidRDefault="00A22EF8">
      <w:pPr>
        <w:pStyle w:val="TableofFigures"/>
        <w:tabs>
          <w:tab w:val="right" w:leader="dot" w:pos="9016"/>
        </w:tabs>
        <w:rPr>
          <w:rFonts w:eastAsiaTheme="minorEastAsia"/>
          <w:noProof/>
          <w:lang w:eastAsia="en-ID"/>
        </w:rPr>
      </w:pPr>
      <w:hyperlink r:id="rId18" w:anchor="_Toc92786874" w:history="1">
        <w:r w:rsidR="00182FD0" w:rsidRPr="00A75E77">
          <w:rPr>
            <w:rStyle w:val="Hyperlink"/>
            <w:noProof/>
          </w:rPr>
          <w:t>gambar 7 Kegiatan pelatihan softskill bersama mentor non  akademik</w:t>
        </w:r>
        <w:r w:rsidR="00182FD0">
          <w:rPr>
            <w:noProof/>
            <w:webHidden/>
          </w:rPr>
          <w:tab/>
        </w:r>
        <w:r w:rsidR="00182FD0">
          <w:rPr>
            <w:noProof/>
            <w:webHidden/>
          </w:rPr>
          <w:fldChar w:fldCharType="begin"/>
        </w:r>
        <w:r w:rsidR="00182FD0">
          <w:rPr>
            <w:noProof/>
            <w:webHidden/>
          </w:rPr>
          <w:instrText xml:space="preserve"> PAGEREF _Toc92786874 \h </w:instrText>
        </w:r>
        <w:r w:rsidR="00182FD0">
          <w:rPr>
            <w:noProof/>
            <w:webHidden/>
          </w:rPr>
        </w:r>
        <w:r w:rsidR="00182FD0">
          <w:rPr>
            <w:noProof/>
            <w:webHidden/>
          </w:rPr>
          <w:fldChar w:fldCharType="separate"/>
        </w:r>
        <w:r w:rsidR="00687918">
          <w:rPr>
            <w:noProof/>
            <w:webHidden/>
          </w:rPr>
          <w:t>13</w:t>
        </w:r>
        <w:r w:rsidR="00182FD0">
          <w:rPr>
            <w:noProof/>
            <w:webHidden/>
          </w:rPr>
          <w:fldChar w:fldCharType="end"/>
        </w:r>
      </w:hyperlink>
    </w:p>
    <w:p w14:paraId="61E5883A" w14:textId="09F86B29" w:rsidR="00182FD0" w:rsidRDefault="00A22EF8">
      <w:pPr>
        <w:pStyle w:val="TableofFigures"/>
        <w:tabs>
          <w:tab w:val="right" w:leader="dot" w:pos="9016"/>
        </w:tabs>
        <w:rPr>
          <w:rFonts w:eastAsiaTheme="minorEastAsia"/>
          <w:noProof/>
          <w:lang w:eastAsia="en-ID"/>
        </w:rPr>
      </w:pPr>
      <w:hyperlink r:id="rId19" w:anchor="_Toc92786875" w:history="1">
        <w:r w:rsidR="00182FD0" w:rsidRPr="00A75E77">
          <w:rPr>
            <w:rStyle w:val="Hyperlink"/>
            <w:noProof/>
          </w:rPr>
          <w:t>gambar 8 Belajar mandiri membuat aplikasi android</w:t>
        </w:r>
        <w:r w:rsidR="00182FD0">
          <w:rPr>
            <w:noProof/>
            <w:webHidden/>
          </w:rPr>
          <w:tab/>
        </w:r>
        <w:r w:rsidR="00182FD0">
          <w:rPr>
            <w:noProof/>
            <w:webHidden/>
          </w:rPr>
          <w:fldChar w:fldCharType="begin"/>
        </w:r>
        <w:r w:rsidR="00182FD0">
          <w:rPr>
            <w:noProof/>
            <w:webHidden/>
          </w:rPr>
          <w:instrText xml:space="preserve"> PAGEREF _Toc92786875 \h </w:instrText>
        </w:r>
        <w:r w:rsidR="00182FD0">
          <w:rPr>
            <w:noProof/>
            <w:webHidden/>
          </w:rPr>
        </w:r>
        <w:r w:rsidR="00182FD0">
          <w:rPr>
            <w:noProof/>
            <w:webHidden/>
          </w:rPr>
          <w:fldChar w:fldCharType="separate"/>
        </w:r>
        <w:r w:rsidR="00687918">
          <w:rPr>
            <w:noProof/>
            <w:webHidden/>
          </w:rPr>
          <w:t>14</w:t>
        </w:r>
        <w:r w:rsidR="00182FD0">
          <w:rPr>
            <w:noProof/>
            <w:webHidden/>
          </w:rPr>
          <w:fldChar w:fldCharType="end"/>
        </w:r>
      </w:hyperlink>
    </w:p>
    <w:p w14:paraId="3DA7FFF3" w14:textId="4EC93544" w:rsidR="00182FD0" w:rsidRDefault="00A22EF8">
      <w:pPr>
        <w:pStyle w:val="TableofFigures"/>
        <w:tabs>
          <w:tab w:val="right" w:leader="dot" w:pos="9016"/>
        </w:tabs>
        <w:rPr>
          <w:rFonts w:eastAsiaTheme="minorEastAsia"/>
          <w:noProof/>
          <w:lang w:eastAsia="en-ID"/>
        </w:rPr>
      </w:pPr>
      <w:hyperlink r:id="rId20" w:anchor="_Toc92786876" w:history="1">
        <w:r w:rsidR="00182FD0" w:rsidRPr="00A75E77">
          <w:rPr>
            <w:rStyle w:val="Hyperlink"/>
            <w:noProof/>
          </w:rPr>
          <w:t>gambar 9 Sesi konsultasi</w:t>
        </w:r>
        <w:r w:rsidR="00182FD0">
          <w:rPr>
            <w:noProof/>
            <w:webHidden/>
          </w:rPr>
          <w:tab/>
        </w:r>
        <w:r w:rsidR="00182FD0">
          <w:rPr>
            <w:noProof/>
            <w:webHidden/>
          </w:rPr>
          <w:fldChar w:fldCharType="begin"/>
        </w:r>
        <w:r w:rsidR="00182FD0">
          <w:rPr>
            <w:noProof/>
            <w:webHidden/>
          </w:rPr>
          <w:instrText xml:space="preserve"> PAGEREF _Toc92786876 \h </w:instrText>
        </w:r>
        <w:r w:rsidR="00182FD0">
          <w:rPr>
            <w:noProof/>
            <w:webHidden/>
          </w:rPr>
        </w:r>
        <w:r w:rsidR="00182FD0">
          <w:rPr>
            <w:noProof/>
            <w:webHidden/>
          </w:rPr>
          <w:fldChar w:fldCharType="separate"/>
        </w:r>
        <w:r w:rsidR="00687918">
          <w:rPr>
            <w:noProof/>
            <w:webHidden/>
          </w:rPr>
          <w:t>14</w:t>
        </w:r>
        <w:r w:rsidR="00182FD0">
          <w:rPr>
            <w:noProof/>
            <w:webHidden/>
          </w:rPr>
          <w:fldChar w:fldCharType="end"/>
        </w:r>
      </w:hyperlink>
    </w:p>
    <w:p w14:paraId="7112CFD0" w14:textId="53A747AE" w:rsidR="00182FD0" w:rsidRDefault="00A22EF8">
      <w:pPr>
        <w:pStyle w:val="TableofFigures"/>
        <w:tabs>
          <w:tab w:val="right" w:leader="dot" w:pos="9016"/>
        </w:tabs>
        <w:rPr>
          <w:rFonts w:eastAsiaTheme="minorEastAsia"/>
          <w:noProof/>
          <w:lang w:eastAsia="en-ID"/>
        </w:rPr>
      </w:pPr>
      <w:hyperlink r:id="rId21" w:anchor="_Toc92786877" w:history="1">
        <w:r w:rsidR="00182FD0" w:rsidRPr="00A75E77">
          <w:rPr>
            <w:rStyle w:val="Hyperlink"/>
            <w:noProof/>
          </w:rPr>
          <w:t>gambar 10 Tangkapan layar akhir dari aplikasi</w:t>
        </w:r>
        <w:r w:rsidR="00182FD0">
          <w:rPr>
            <w:noProof/>
            <w:webHidden/>
          </w:rPr>
          <w:tab/>
        </w:r>
        <w:r w:rsidR="00182FD0">
          <w:rPr>
            <w:noProof/>
            <w:webHidden/>
          </w:rPr>
          <w:fldChar w:fldCharType="begin"/>
        </w:r>
        <w:r w:rsidR="00182FD0">
          <w:rPr>
            <w:noProof/>
            <w:webHidden/>
          </w:rPr>
          <w:instrText xml:space="preserve"> PAGEREF _Toc92786877 \h </w:instrText>
        </w:r>
        <w:r w:rsidR="00182FD0">
          <w:rPr>
            <w:noProof/>
            <w:webHidden/>
          </w:rPr>
        </w:r>
        <w:r w:rsidR="00182FD0">
          <w:rPr>
            <w:noProof/>
            <w:webHidden/>
          </w:rPr>
          <w:fldChar w:fldCharType="separate"/>
        </w:r>
        <w:r w:rsidR="00687918">
          <w:rPr>
            <w:noProof/>
            <w:webHidden/>
          </w:rPr>
          <w:t>15</w:t>
        </w:r>
        <w:r w:rsidR="00182FD0">
          <w:rPr>
            <w:noProof/>
            <w:webHidden/>
          </w:rPr>
          <w:fldChar w:fldCharType="end"/>
        </w:r>
      </w:hyperlink>
    </w:p>
    <w:p w14:paraId="2B3AA593" w14:textId="3AD3B6D4" w:rsidR="00A66699" w:rsidRDefault="00182FD0" w:rsidP="00A66699">
      <w:r>
        <w:fldChar w:fldCharType="end"/>
      </w:r>
    </w:p>
    <w:p w14:paraId="3F0D016A" w14:textId="111E4ABF" w:rsidR="000C1794" w:rsidRDefault="00182FD0" w:rsidP="00395702">
      <w:r>
        <w:br w:type="page"/>
      </w:r>
    </w:p>
    <w:p w14:paraId="05036188" w14:textId="7B6BB05A" w:rsidR="00433F07" w:rsidRDefault="000C1794" w:rsidP="00433F07">
      <w:pPr>
        <w:pStyle w:val="Heading1"/>
      </w:pPr>
      <w:bookmarkStart w:id="9" w:name="_Toc94612289"/>
      <w:r>
        <w:lastRenderedPageBreak/>
        <w:t xml:space="preserve">BAB 1 </w:t>
      </w:r>
      <w:r w:rsidR="00AA622D">
        <w:t>PENDAHULUAN</w:t>
      </w:r>
      <w:bookmarkEnd w:id="9"/>
    </w:p>
    <w:p w14:paraId="17CA6036" w14:textId="244A7D6C" w:rsidR="00433F07" w:rsidRPr="00433F07" w:rsidRDefault="00433F07" w:rsidP="00433F07">
      <w:pPr>
        <w:pStyle w:val="Heading2"/>
        <w:numPr>
          <w:ilvl w:val="0"/>
          <w:numId w:val="4"/>
        </w:numPr>
        <w:spacing w:line="360" w:lineRule="auto"/>
      </w:pPr>
      <w:bookmarkStart w:id="10" w:name="_Toc94612290"/>
      <w:proofErr w:type="spellStart"/>
      <w:r>
        <w:t>Latar</w:t>
      </w:r>
      <w:proofErr w:type="spellEnd"/>
      <w:r>
        <w:t xml:space="preserve"> </w:t>
      </w:r>
      <w:proofErr w:type="spellStart"/>
      <w:r>
        <w:t>Belakang</w:t>
      </w:r>
      <w:bookmarkEnd w:id="10"/>
      <w:proofErr w:type="spellEnd"/>
    </w:p>
    <w:p w14:paraId="08D77161" w14:textId="011A8B20" w:rsidR="00433F07" w:rsidRPr="00433F07" w:rsidRDefault="00433F07" w:rsidP="004F0907">
      <w:pPr>
        <w:pStyle w:val="Subtitle"/>
        <w:rPr>
          <w:lang w:eastAsia="en-ID"/>
        </w:rPr>
      </w:pPr>
      <w:r>
        <w:tab/>
      </w:r>
      <w:proofErr w:type="spellStart"/>
      <w:r w:rsidRPr="00433F07">
        <w:rPr>
          <w:lang w:eastAsia="en-ID"/>
        </w:rPr>
        <w:t>Saat</w:t>
      </w:r>
      <w:proofErr w:type="spellEnd"/>
      <w:r w:rsidRPr="00433F07">
        <w:rPr>
          <w:lang w:eastAsia="en-ID"/>
        </w:rPr>
        <w:t xml:space="preserve"> </w:t>
      </w:r>
      <w:proofErr w:type="spellStart"/>
      <w:r w:rsidRPr="00433F07">
        <w:rPr>
          <w:lang w:eastAsia="en-ID"/>
        </w:rPr>
        <w:t>ini</w:t>
      </w:r>
      <w:proofErr w:type="spellEnd"/>
      <w:r w:rsidRPr="00433F07">
        <w:rPr>
          <w:lang w:eastAsia="en-ID"/>
        </w:rPr>
        <w:t xml:space="preserve"> </w:t>
      </w:r>
      <w:proofErr w:type="spellStart"/>
      <w:r w:rsidRPr="00433F07">
        <w:rPr>
          <w:lang w:eastAsia="en-ID"/>
        </w:rPr>
        <w:t>kita</w:t>
      </w:r>
      <w:proofErr w:type="spellEnd"/>
      <w:r w:rsidRPr="00433F07">
        <w:rPr>
          <w:lang w:eastAsia="en-ID"/>
        </w:rPr>
        <w:t xml:space="preserve"> </w:t>
      </w:r>
      <w:proofErr w:type="spellStart"/>
      <w:r w:rsidRPr="00433F07">
        <w:rPr>
          <w:lang w:eastAsia="en-ID"/>
        </w:rPr>
        <w:t>tengah</w:t>
      </w:r>
      <w:proofErr w:type="spellEnd"/>
      <w:r w:rsidRPr="00433F07">
        <w:rPr>
          <w:lang w:eastAsia="en-ID"/>
        </w:rPr>
        <w:t xml:space="preserve"> </w:t>
      </w:r>
      <w:proofErr w:type="spellStart"/>
      <w:r w:rsidRPr="00433F07">
        <w:rPr>
          <w:lang w:eastAsia="en-ID"/>
        </w:rPr>
        <w:t>menghadapi</w:t>
      </w:r>
      <w:proofErr w:type="spellEnd"/>
      <w:r w:rsidRPr="00433F07">
        <w:rPr>
          <w:lang w:eastAsia="en-ID"/>
        </w:rPr>
        <w:t xml:space="preserve"> </w:t>
      </w:r>
      <w:proofErr w:type="spellStart"/>
      <w:r w:rsidRPr="00433F07">
        <w:rPr>
          <w:lang w:eastAsia="en-ID"/>
        </w:rPr>
        <w:t>Revolusi</w:t>
      </w:r>
      <w:proofErr w:type="spellEnd"/>
      <w:r w:rsidRPr="00433F07">
        <w:rPr>
          <w:lang w:eastAsia="en-ID"/>
        </w:rPr>
        <w:t xml:space="preserve"> </w:t>
      </w:r>
      <w:proofErr w:type="spellStart"/>
      <w:r w:rsidRPr="00433F07">
        <w:rPr>
          <w:lang w:eastAsia="en-ID"/>
        </w:rPr>
        <w:t>Industri</w:t>
      </w:r>
      <w:proofErr w:type="spellEnd"/>
      <w:r w:rsidRPr="00433F07">
        <w:rPr>
          <w:lang w:eastAsia="en-ID"/>
        </w:rPr>
        <w:t xml:space="preserve"> 4.0 yang </w:t>
      </w:r>
      <w:proofErr w:type="spellStart"/>
      <w:r w:rsidRPr="00433F07">
        <w:rPr>
          <w:lang w:eastAsia="en-ID"/>
        </w:rPr>
        <w:t>serba</w:t>
      </w:r>
      <w:proofErr w:type="spellEnd"/>
      <w:r w:rsidRPr="00433F07">
        <w:rPr>
          <w:lang w:eastAsia="en-ID"/>
        </w:rPr>
        <w:t xml:space="preserve"> digital. </w:t>
      </w:r>
      <w:proofErr w:type="spellStart"/>
      <w:r w:rsidRPr="00433F07">
        <w:rPr>
          <w:lang w:eastAsia="en-ID"/>
        </w:rPr>
        <w:t>Seluruh</w:t>
      </w:r>
      <w:proofErr w:type="spellEnd"/>
      <w:r w:rsidRPr="00433F07">
        <w:rPr>
          <w:lang w:eastAsia="en-ID"/>
        </w:rPr>
        <w:t xml:space="preserve"> </w:t>
      </w:r>
      <w:proofErr w:type="spellStart"/>
      <w:r w:rsidRPr="00433F07">
        <w:rPr>
          <w:lang w:eastAsia="en-ID"/>
        </w:rPr>
        <w:t>aspek</w:t>
      </w:r>
      <w:proofErr w:type="spellEnd"/>
      <w:r w:rsidRPr="00433F07">
        <w:rPr>
          <w:lang w:eastAsia="en-ID"/>
        </w:rPr>
        <w:t xml:space="preserve"> </w:t>
      </w:r>
      <w:proofErr w:type="spellStart"/>
      <w:r w:rsidRPr="00433F07">
        <w:rPr>
          <w:lang w:eastAsia="en-ID"/>
        </w:rPr>
        <w:t>kehidupan</w:t>
      </w:r>
      <w:proofErr w:type="spellEnd"/>
      <w:r w:rsidRPr="00433F07">
        <w:rPr>
          <w:lang w:eastAsia="en-ID"/>
        </w:rPr>
        <w:t xml:space="preserve"> </w:t>
      </w:r>
      <w:proofErr w:type="spellStart"/>
      <w:r w:rsidRPr="00433F07">
        <w:rPr>
          <w:lang w:eastAsia="en-ID"/>
        </w:rPr>
        <w:t>manusia</w:t>
      </w:r>
      <w:proofErr w:type="spellEnd"/>
      <w:r w:rsidRPr="00433F07">
        <w:rPr>
          <w:lang w:eastAsia="en-ID"/>
        </w:rPr>
        <w:t xml:space="preserve"> </w:t>
      </w:r>
      <w:proofErr w:type="spellStart"/>
      <w:r w:rsidRPr="00433F07">
        <w:rPr>
          <w:lang w:eastAsia="en-ID"/>
        </w:rPr>
        <w:t>telah</w:t>
      </w:r>
      <w:proofErr w:type="spellEnd"/>
      <w:r w:rsidRPr="00433F07">
        <w:rPr>
          <w:lang w:eastAsia="en-ID"/>
        </w:rPr>
        <w:t xml:space="preserve"> </w:t>
      </w:r>
      <w:proofErr w:type="spellStart"/>
      <w:r w:rsidRPr="00433F07">
        <w:rPr>
          <w:lang w:eastAsia="en-ID"/>
        </w:rPr>
        <w:t>dibantu</w:t>
      </w:r>
      <w:proofErr w:type="spellEnd"/>
      <w:r w:rsidRPr="00433F07">
        <w:rPr>
          <w:lang w:eastAsia="en-ID"/>
        </w:rPr>
        <w:t xml:space="preserve"> </w:t>
      </w:r>
      <w:proofErr w:type="spellStart"/>
      <w:r w:rsidRPr="00433F07">
        <w:rPr>
          <w:lang w:eastAsia="en-ID"/>
        </w:rPr>
        <w:t>atau</w:t>
      </w:r>
      <w:proofErr w:type="spellEnd"/>
      <w:r w:rsidRPr="00433F07">
        <w:rPr>
          <w:lang w:eastAsia="en-ID"/>
        </w:rPr>
        <w:t xml:space="preserve"> </w:t>
      </w:r>
      <w:proofErr w:type="spellStart"/>
      <w:r w:rsidRPr="00433F07">
        <w:rPr>
          <w:lang w:eastAsia="en-ID"/>
        </w:rPr>
        <w:t>digantikan</w:t>
      </w:r>
      <w:proofErr w:type="spellEnd"/>
      <w:r w:rsidRPr="00433F07">
        <w:rPr>
          <w:lang w:eastAsia="en-ID"/>
        </w:rPr>
        <w:t xml:space="preserve"> oleh </w:t>
      </w:r>
      <w:proofErr w:type="spellStart"/>
      <w:r w:rsidRPr="00433F07">
        <w:rPr>
          <w:lang w:eastAsia="en-ID"/>
        </w:rPr>
        <w:t>hadirnya</w:t>
      </w:r>
      <w:proofErr w:type="spellEnd"/>
      <w:r w:rsidRPr="00433F07">
        <w:rPr>
          <w:lang w:eastAsia="en-ID"/>
        </w:rPr>
        <w:t xml:space="preserve"> </w:t>
      </w:r>
      <w:proofErr w:type="spellStart"/>
      <w:r w:rsidRPr="00433F07">
        <w:rPr>
          <w:lang w:eastAsia="en-ID"/>
        </w:rPr>
        <w:t>teknologi</w:t>
      </w:r>
      <w:proofErr w:type="spellEnd"/>
      <w:r w:rsidRPr="00433F07">
        <w:rPr>
          <w:lang w:eastAsia="en-ID"/>
        </w:rPr>
        <w:t xml:space="preserve">. Salah </w:t>
      </w:r>
      <w:proofErr w:type="spellStart"/>
      <w:r w:rsidRPr="00433F07">
        <w:rPr>
          <w:lang w:eastAsia="en-ID"/>
        </w:rPr>
        <w:t>satu</w:t>
      </w:r>
      <w:proofErr w:type="spellEnd"/>
      <w:r w:rsidRPr="00433F07">
        <w:rPr>
          <w:lang w:eastAsia="en-ID"/>
        </w:rPr>
        <w:t xml:space="preserve"> yang </w:t>
      </w:r>
      <w:proofErr w:type="spellStart"/>
      <w:r w:rsidRPr="00433F07">
        <w:rPr>
          <w:lang w:eastAsia="en-ID"/>
        </w:rPr>
        <w:t>berperan</w:t>
      </w:r>
      <w:proofErr w:type="spellEnd"/>
      <w:r w:rsidRPr="00433F07">
        <w:rPr>
          <w:lang w:eastAsia="en-ID"/>
        </w:rPr>
        <w:t xml:space="preserve"> </w:t>
      </w:r>
      <w:proofErr w:type="spellStart"/>
      <w:r w:rsidRPr="00433F07">
        <w:rPr>
          <w:lang w:eastAsia="en-ID"/>
        </w:rPr>
        <w:t>penting</w:t>
      </w:r>
      <w:proofErr w:type="spellEnd"/>
      <w:r w:rsidRPr="00433F07">
        <w:rPr>
          <w:lang w:eastAsia="en-ID"/>
        </w:rPr>
        <w:t xml:space="preserve"> </w:t>
      </w:r>
      <w:proofErr w:type="spellStart"/>
      <w:r w:rsidRPr="00433F07">
        <w:rPr>
          <w:lang w:eastAsia="en-ID"/>
        </w:rPr>
        <w:t>dalam</w:t>
      </w:r>
      <w:proofErr w:type="spellEnd"/>
      <w:r w:rsidRPr="00433F07">
        <w:rPr>
          <w:lang w:eastAsia="en-ID"/>
        </w:rPr>
        <w:t xml:space="preserve"> </w:t>
      </w:r>
      <w:proofErr w:type="spellStart"/>
      <w:r w:rsidRPr="00433F07">
        <w:rPr>
          <w:lang w:eastAsia="en-ID"/>
        </w:rPr>
        <w:t>kehidupan</w:t>
      </w:r>
      <w:proofErr w:type="spellEnd"/>
      <w:r w:rsidRPr="00433F07">
        <w:rPr>
          <w:lang w:eastAsia="en-ID"/>
        </w:rPr>
        <w:t xml:space="preserve"> yang </w:t>
      </w:r>
      <w:proofErr w:type="spellStart"/>
      <w:r w:rsidRPr="00433F07">
        <w:rPr>
          <w:lang w:eastAsia="en-ID"/>
        </w:rPr>
        <w:t>serba</w:t>
      </w:r>
      <w:proofErr w:type="spellEnd"/>
      <w:r w:rsidRPr="00433F07">
        <w:rPr>
          <w:lang w:eastAsia="en-ID"/>
        </w:rPr>
        <w:t xml:space="preserve"> digital </w:t>
      </w:r>
      <w:proofErr w:type="spellStart"/>
      <w:r w:rsidRPr="00433F07">
        <w:rPr>
          <w:lang w:eastAsia="en-ID"/>
        </w:rPr>
        <w:t>ini</w:t>
      </w:r>
      <w:proofErr w:type="spellEnd"/>
      <w:r w:rsidRPr="00433F07">
        <w:rPr>
          <w:lang w:eastAsia="en-ID"/>
        </w:rPr>
        <w:t xml:space="preserve"> </w:t>
      </w:r>
      <w:proofErr w:type="spellStart"/>
      <w:r w:rsidRPr="00433F07">
        <w:rPr>
          <w:lang w:eastAsia="en-ID"/>
        </w:rPr>
        <w:t>adalah</w:t>
      </w:r>
      <w:proofErr w:type="spellEnd"/>
      <w:r w:rsidRPr="00433F07">
        <w:rPr>
          <w:lang w:eastAsia="en-ID"/>
        </w:rPr>
        <w:t xml:space="preserve"> para </w:t>
      </w:r>
      <w:proofErr w:type="spellStart"/>
      <w:r w:rsidRPr="00433F07">
        <w:rPr>
          <w:lang w:eastAsia="en-ID"/>
        </w:rPr>
        <w:t>pengembang</w:t>
      </w:r>
      <w:proofErr w:type="spellEnd"/>
      <w:r w:rsidRPr="00433F07">
        <w:rPr>
          <w:lang w:eastAsia="en-ID"/>
        </w:rPr>
        <w:t xml:space="preserve"> </w:t>
      </w:r>
      <w:proofErr w:type="spellStart"/>
      <w:r w:rsidRPr="00433F07">
        <w:rPr>
          <w:lang w:eastAsia="en-ID"/>
        </w:rPr>
        <w:t>aplikasi</w:t>
      </w:r>
      <w:proofErr w:type="spellEnd"/>
      <w:r w:rsidRPr="00433F07">
        <w:rPr>
          <w:lang w:eastAsia="en-ID"/>
        </w:rPr>
        <w:t xml:space="preserve">. </w:t>
      </w:r>
      <w:proofErr w:type="spellStart"/>
      <w:r w:rsidRPr="00433F07">
        <w:rPr>
          <w:lang w:eastAsia="en-ID"/>
        </w:rPr>
        <w:t>Sumber</w:t>
      </w:r>
      <w:proofErr w:type="spellEnd"/>
      <w:r w:rsidRPr="00433F07">
        <w:rPr>
          <w:lang w:eastAsia="en-ID"/>
        </w:rPr>
        <w:t xml:space="preserve"> </w:t>
      </w:r>
      <w:proofErr w:type="spellStart"/>
      <w:r w:rsidRPr="00433F07">
        <w:rPr>
          <w:lang w:eastAsia="en-ID"/>
        </w:rPr>
        <w:t>daya</w:t>
      </w:r>
      <w:proofErr w:type="spellEnd"/>
      <w:r w:rsidRPr="00433F07">
        <w:rPr>
          <w:lang w:eastAsia="en-ID"/>
        </w:rPr>
        <w:t xml:space="preserve"> </w:t>
      </w:r>
      <w:proofErr w:type="spellStart"/>
      <w:r w:rsidRPr="00433F07">
        <w:rPr>
          <w:lang w:eastAsia="en-ID"/>
        </w:rPr>
        <w:t>manusia</w:t>
      </w:r>
      <w:proofErr w:type="spellEnd"/>
      <w:r w:rsidRPr="00433F07">
        <w:rPr>
          <w:lang w:eastAsia="en-ID"/>
        </w:rPr>
        <w:t xml:space="preserve"> </w:t>
      </w:r>
      <w:proofErr w:type="spellStart"/>
      <w:r w:rsidRPr="00433F07">
        <w:rPr>
          <w:lang w:eastAsia="en-ID"/>
        </w:rPr>
        <w:t>ini</w:t>
      </w:r>
      <w:proofErr w:type="spellEnd"/>
      <w:r w:rsidRPr="00433F07">
        <w:rPr>
          <w:lang w:eastAsia="en-ID"/>
        </w:rPr>
        <w:t xml:space="preserve"> sangat </w:t>
      </w:r>
      <w:proofErr w:type="spellStart"/>
      <w:r w:rsidRPr="00433F07">
        <w:rPr>
          <w:lang w:eastAsia="en-ID"/>
        </w:rPr>
        <w:t>dibutuhkan</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mengakselerasi</w:t>
      </w:r>
      <w:proofErr w:type="spellEnd"/>
      <w:r w:rsidRPr="00433F07">
        <w:rPr>
          <w:lang w:eastAsia="en-ID"/>
        </w:rPr>
        <w:t xml:space="preserve"> Indonesia </w:t>
      </w:r>
      <w:proofErr w:type="spellStart"/>
      <w:r w:rsidRPr="00433F07">
        <w:rPr>
          <w:lang w:eastAsia="en-ID"/>
        </w:rPr>
        <w:t>menuju</w:t>
      </w:r>
      <w:proofErr w:type="spellEnd"/>
      <w:r w:rsidRPr="00433F07">
        <w:rPr>
          <w:lang w:eastAsia="en-ID"/>
        </w:rPr>
        <w:t xml:space="preserve"> dunia digital.</w:t>
      </w:r>
    </w:p>
    <w:p w14:paraId="4EFF7257" w14:textId="3F950B25" w:rsidR="00433F07" w:rsidRPr="00433F07" w:rsidRDefault="00433F07" w:rsidP="004F0907">
      <w:pPr>
        <w:pStyle w:val="Subtitle"/>
        <w:rPr>
          <w:lang w:eastAsia="en-ID"/>
        </w:rPr>
      </w:pPr>
      <w:proofErr w:type="spellStart"/>
      <w:r w:rsidRPr="00433F07">
        <w:rPr>
          <w:lang w:eastAsia="en-ID"/>
        </w:rPr>
        <w:t>Untuk</w:t>
      </w:r>
      <w:proofErr w:type="spellEnd"/>
      <w:r w:rsidRPr="00433F07">
        <w:rPr>
          <w:lang w:eastAsia="en-ID"/>
        </w:rPr>
        <w:t xml:space="preserve"> </w:t>
      </w:r>
      <w:proofErr w:type="spellStart"/>
      <w:r w:rsidRPr="00433F07">
        <w:rPr>
          <w:lang w:eastAsia="en-ID"/>
        </w:rPr>
        <w:t>mendukung</w:t>
      </w:r>
      <w:proofErr w:type="spellEnd"/>
      <w:r w:rsidRPr="00433F07">
        <w:rPr>
          <w:lang w:eastAsia="en-ID"/>
        </w:rPr>
        <w:t xml:space="preserve"> </w:t>
      </w:r>
      <w:proofErr w:type="spellStart"/>
      <w:r w:rsidRPr="00433F07">
        <w:rPr>
          <w:lang w:eastAsia="en-ID"/>
        </w:rPr>
        <w:t>transformasi</w:t>
      </w:r>
      <w:proofErr w:type="spellEnd"/>
      <w:r w:rsidRPr="00433F07">
        <w:rPr>
          <w:lang w:eastAsia="en-ID"/>
        </w:rPr>
        <w:t xml:space="preserve"> digital dan </w:t>
      </w:r>
      <w:proofErr w:type="spellStart"/>
      <w:r w:rsidRPr="00433F07">
        <w:rPr>
          <w:lang w:eastAsia="en-ID"/>
        </w:rPr>
        <w:t>pertumbuhan</w:t>
      </w:r>
      <w:proofErr w:type="spellEnd"/>
      <w:r w:rsidRPr="00433F07">
        <w:rPr>
          <w:lang w:eastAsia="en-ID"/>
        </w:rPr>
        <w:t xml:space="preserve"> </w:t>
      </w:r>
      <w:proofErr w:type="spellStart"/>
      <w:r w:rsidRPr="00433F07">
        <w:rPr>
          <w:lang w:eastAsia="en-ID"/>
        </w:rPr>
        <w:t>ekonomi</w:t>
      </w:r>
      <w:proofErr w:type="spellEnd"/>
      <w:r w:rsidRPr="00433F07">
        <w:rPr>
          <w:lang w:eastAsia="en-ID"/>
        </w:rPr>
        <w:t xml:space="preserve"> di Indonesia. Salah </w:t>
      </w:r>
      <w:proofErr w:type="spellStart"/>
      <w:r w:rsidRPr="00433F07">
        <w:rPr>
          <w:lang w:eastAsia="en-ID"/>
        </w:rPr>
        <w:t>satu</w:t>
      </w:r>
      <w:proofErr w:type="spellEnd"/>
      <w:r w:rsidRPr="00433F07">
        <w:rPr>
          <w:lang w:eastAsia="en-ID"/>
        </w:rPr>
        <w:t xml:space="preserve"> </w:t>
      </w:r>
      <w:proofErr w:type="spellStart"/>
      <w:r w:rsidRPr="00433F07">
        <w:rPr>
          <w:lang w:eastAsia="en-ID"/>
        </w:rPr>
        <w:t>tantangan</w:t>
      </w:r>
      <w:proofErr w:type="spellEnd"/>
      <w:r w:rsidRPr="00433F07">
        <w:rPr>
          <w:lang w:eastAsia="en-ID"/>
        </w:rPr>
        <w:t xml:space="preserve"> </w:t>
      </w:r>
      <w:proofErr w:type="spellStart"/>
      <w:r w:rsidRPr="00433F07">
        <w:rPr>
          <w:lang w:eastAsia="en-ID"/>
        </w:rPr>
        <w:t>terbesar</w:t>
      </w:r>
      <w:proofErr w:type="spellEnd"/>
      <w:r w:rsidRPr="00433F07">
        <w:rPr>
          <w:lang w:eastAsia="en-ID"/>
        </w:rPr>
        <w:t xml:space="preserve"> </w:t>
      </w:r>
      <w:proofErr w:type="spellStart"/>
      <w:r w:rsidRPr="00433F07">
        <w:rPr>
          <w:lang w:eastAsia="en-ID"/>
        </w:rPr>
        <w:t>bagi</w:t>
      </w:r>
      <w:proofErr w:type="spellEnd"/>
      <w:r w:rsidRPr="00433F07">
        <w:rPr>
          <w:lang w:eastAsia="en-ID"/>
        </w:rPr>
        <w:t xml:space="preserve"> </w:t>
      </w:r>
      <w:proofErr w:type="spellStart"/>
      <w:r w:rsidRPr="00433F07">
        <w:rPr>
          <w:lang w:eastAsia="en-ID"/>
        </w:rPr>
        <w:t>seluruh</w:t>
      </w:r>
      <w:proofErr w:type="spellEnd"/>
      <w:r w:rsidRPr="00433F07">
        <w:rPr>
          <w:lang w:eastAsia="en-ID"/>
        </w:rPr>
        <w:t xml:space="preserve"> </w:t>
      </w:r>
      <w:proofErr w:type="spellStart"/>
      <w:r w:rsidRPr="00433F07">
        <w:rPr>
          <w:lang w:eastAsia="en-ID"/>
        </w:rPr>
        <w:t>talenta</w:t>
      </w:r>
      <w:proofErr w:type="spellEnd"/>
      <w:r w:rsidRPr="00433F07">
        <w:rPr>
          <w:lang w:eastAsia="en-ID"/>
        </w:rPr>
        <w:t xml:space="preserve"> yang </w:t>
      </w:r>
      <w:proofErr w:type="spellStart"/>
      <w:r w:rsidRPr="00433F07">
        <w:rPr>
          <w:lang w:eastAsia="en-ID"/>
        </w:rPr>
        <w:t>berkecimpung</w:t>
      </w:r>
      <w:proofErr w:type="spellEnd"/>
      <w:r w:rsidRPr="00433F07">
        <w:rPr>
          <w:lang w:eastAsia="en-ID"/>
        </w:rPr>
        <w:t xml:space="preserve"> di dunia </w:t>
      </w:r>
      <w:proofErr w:type="spellStart"/>
      <w:r w:rsidRPr="00433F07">
        <w:rPr>
          <w:lang w:eastAsia="en-ID"/>
        </w:rPr>
        <w:t>teknologi</w:t>
      </w:r>
      <w:proofErr w:type="spellEnd"/>
      <w:r w:rsidRPr="00433F07">
        <w:rPr>
          <w:lang w:eastAsia="en-ID"/>
        </w:rPr>
        <w:t xml:space="preserve"> </w:t>
      </w:r>
      <w:proofErr w:type="spellStart"/>
      <w:r w:rsidRPr="00433F07">
        <w:rPr>
          <w:lang w:eastAsia="en-ID"/>
        </w:rPr>
        <w:t>adalah</w:t>
      </w:r>
      <w:proofErr w:type="spellEnd"/>
      <w:r w:rsidRPr="00433F07">
        <w:rPr>
          <w:lang w:eastAsia="en-ID"/>
        </w:rPr>
        <w:t xml:space="preserve"> </w:t>
      </w:r>
      <w:proofErr w:type="spellStart"/>
      <w:r w:rsidRPr="00433F07">
        <w:rPr>
          <w:lang w:eastAsia="en-ID"/>
        </w:rPr>
        <w:t>materi</w:t>
      </w:r>
      <w:proofErr w:type="spellEnd"/>
      <w:r w:rsidRPr="00433F07">
        <w:rPr>
          <w:lang w:eastAsia="en-ID"/>
        </w:rPr>
        <w:t xml:space="preserve"> </w:t>
      </w:r>
      <w:proofErr w:type="spellStart"/>
      <w:r w:rsidRPr="00433F07">
        <w:rPr>
          <w:lang w:eastAsia="en-ID"/>
        </w:rPr>
        <w:t>pembelajaran</w:t>
      </w:r>
      <w:proofErr w:type="spellEnd"/>
      <w:r w:rsidRPr="00433F07">
        <w:rPr>
          <w:lang w:eastAsia="en-ID"/>
        </w:rPr>
        <w:t xml:space="preserve"> </w:t>
      </w:r>
      <w:proofErr w:type="spellStart"/>
      <w:r w:rsidRPr="00433F07">
        <w:rPr>
          <w:lang w:eastAsia="en-ID"/>
        </w:rPr>
        <w:t>berstandar</w:t>
      </w:r>
      <w:proofErr w:type="spellEnd"/>
      <w:r w:rsidRPr="00433F07">
        <w:rPr>
          <w:lang w:eastAsia="en-ID"/>
        </w:rPr>
        <w:t xml:space="preserve"> </w:t>
      </w:r>
      <w:proofErr w:type="spellStart"/>
      <w:r w:rsidRPr="00433F07">
        <w:rPr>
          <w:lang w:eastAsia="en-ID"/>
        </w:rPr>
        <w:t>tinggi</w:t>
      </w:r>
      <w:proofErr w:type="spellEnd"/>
      <w:r w:rsidRPr="00433F07">
        <w:rPr>
          <w:lang w:eastAsia="en-ID"/>
        </w:rPr>
        <w:t xml:space="preserve"> yang </w:t>
      </w:r>
      <w:proofErr w:type="spellStart"/>
      <w:r w:rsidRPr="00433F07">
        <w:rPr>
          <w:lang w:eastAsia="en-ID"/>
        </w:rPr>
        <w:t>sesuai</w:t>
      </w:r>
      <w:proofErr w:type="spellEnd"/>
      <w:r w:rsidRPr="00433F07">
        <w:rPr>
          <w:lang w:eastAsia="en-ID"/>
        </w:rPr>
        <w:t xml:space="preserve"> </w:t>
      </w:r>
      <w:proofErr w:type="spellStart"/>
      <w:r w:rsidRPr="00433F07">
        <w:rPr>
          <w:lang w:eastAsia="en-ID"/>
        </w:rPr>
        <w:t>dengan</w:t>
      </w:r>
      <w:proofErr w:type="spellEnd"/>
      <w:r w:rsidRPr="00433F07">
        <w:rPr>
          <w:lang w:eastAsia="en-ID"/>
        </w:rPr>
        <w:t xml:space="preserve"> </w:t>
      </w:r>
      <w:proofErr w:type="spellStart"/>
      <w:r w:rsidRPr="00433F07">
        <w:rPr>
          <w:lang w:eastAsia="en-ID"/>
        </w:rPr>
        <w:t>standar</w:t>
      </w:r>
      <w:proofErr w:type="spellEnd"/>
      <w:r w:rsidRPr="00433F07">
        <w:rPr>
          <w:lang w:eastAsia="en-ID"/>
        </w:rPr>
        <w:t xml:space="preserve"> </w:t>
      </w:r>
      <w:proofErr w:type="spellStart"/>
      <w:r w:rsidRPr="00433F07">
        <w:rPr>
          <w:lang w:eastAsia="en-ID"/>
        </w:rPr>
        <w:t>Industri</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itu</w:t>
      </w:r>
      <w:proofErr w:type="spellEnd"/>
      <w:r w:rsidRPr="00433F07">
        <w:rPr>
          <w:lang w:eastAsia="en-ID"/>
        </w:rPr>
        <w:t xml:space="preserve">, </w:t>
      </w:r>
      <w:proofErr w:type="spellStart"/>
      <w:r w:rsidRPr="00433F07">
        <w:rPr>
          <w:lang w:eastAsia="en-ID"/>
        </w:rPr>
        <w:t>Dicoding</w:t>
      </w:r>
      <w:proofErr w:type="spellEnd"/>
      <w:r w:rsidRPr="00433F07">
        <w:rPr>
          <w:lang w:eastAsia="en-ID"/>
        </w:rPr>
        <w:t xml:space="preserve"> </w:t>
      </w:r>
      <w:proofErr w:type="spellStart"/>
      <w:r w:rsidRPr="00433F07">
        <w:rPr>
          <w:lang w:eastAsia="en-ID"/>
        </w:rPr>
        <w:t>bersama</w:t>
      </w:r>
      <w:proofErr w:type="spellEnd"/>
      <w:r w:rsidRPr="00433F07">
        <w:rPr>
          <w:lang w:eastAsia="en-ID"/>
        </w:rPr>
        <w:t xml:space="preserve"> </w:t>
      </w:r>
      <w:proofErr w:type="spellStart"/>
      <w:r w:rsidRPr="00433F07">
        <w:rPr>
          <w:lang w:eastAsia="en-ID"/>
        </w:rPr>
        <w:t>perusahaan</w:t>
      </w:r>
      <w:proofErr w:type="spellEnd"/>
      <w:r w:rsidRPr="00433F07">
        <w:rPr>
          <w:lang w:eastAsia="en-ID"/>
        </w:rPr>
        <w:t xml:space="preserve"> </w:t>
      </w:r>
      <w:proofErr w:type="spellStart"/>
      <w:r w:rsidRPr="00433F07">
        <w:rPr>
          <w:lang w:eastAsia="en-ID"/>
        </w:rPr>
        <w:t>teknologi</w:t>
      </w:r>
      <w:proofErr w:type="spellEnd"/>
      <w:r w:rsidRPr="00433F07">
        <w:rPr>
          <w:lang w:eastAsia="en-ID"/>
        </w:rPr>
        <w:t xml:space="preserve"> </w:t>
      </w:r>
      <w:proofErr w:type="spellStart"/>
      <w:r w:rsidRPr="00433F07">
        <w:rPr>
          <w:lang w:eastAsia="en-ID"/>
        </w:rPr>
        <w:t>bekerja</w:t>
      </w:r>
      <w:proofErr w:type="spellEnd"/>
      <w:r w:rsidRPr="00433F07">
        <w:rPr>
          <w:lang w:eastAsia="en-ID"/>
        </w:rPr>
        <w:t xml:space="preserve"> </w:t>
      </w:r>
      <w:proofErr w:type="spellStart"/>
      <w:r w:rsidRPr="00433F07">
        <w:rPr>
          <w:lang w:eastAsia="en-ID"/>
        </w:rPr>
        <w:t>sama</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menghadirkan</w:t>
      </w:r>
      <w:proofErr w:type="spellEnd"/>
      <w:r w:rsidRPr="00433F07">
        <w:rPr>
          <w:lang w:eastAsia="en-ID"/>
        </w:rPr>
        <w:t xml:space="preserve"> </w:t>
      </w:r>
      <w:proofErr w:type="spellStart"/>
      <w:r w:rsidRPr="00433F07">
        <w:rPr>
          <w:lang w:eastAsia="en-ID"/>
        </w:rPr>
        <w:t>materi</w:t>
      </w:r>
      <w:proofErr w:type="spellEnd"/>
      <w:r w:rsidRPr="00433F07">
        <w:rPr>
          <w:lang w:eastAsia="en-ID"/>
        </w:rPr>
        <w:t xml:space="preserve"> </w:t>
      </w:r>
      <w:proofErr w:type="spellStart"/>
      <w:r w:rsidRPr="00433F07">
        <w:rPr>
          <w:lang w:eastAsia="en-ID"/>
        </w:rPr>
        <w:t>pembelajaran</w:t>
      </w:r>
      <w:proofErr w:type="spellEnd"/>
      <w:r w:rsidRPr="00433F07">
        <w:rPr>
          <w:lang w:eastAsia="en-ID"/>
        </w:rPr>
        <w:t xml:space="preserve"> </w:t>
      </w:r>
      <w:proofErr w:type="spellStart"/>
      <w:r w:rsidRPr="00433F07">
        <w:rPr>
          <w:lang w:eastAsia="en-ID"/>
        </w:rPr>
        <w:t>berkualitas</w:t>
      </w:r>
      <w:proofErr w:type="spellEnd"/>
      <w:r w:rsidRPr="00433F07">
        <w:rPr>
          <w:lang w:eastAsia="en-ID"/>
        </w:rPr>
        <w:t xml:space="preserve"> </w:t>
      </w:r>
      <w:proofErr w:type="spellStart"/>
      <w:r w:rsidRPr="00433F07">
        <w:rPr>
          <w:lang w:eastAsia="en-ID"/>
        </w:rPr>
        <w:t>tinggi</w:t>
      </w:r>
      <w:proofErr w:type="spellEnd"/>
      <w:r w:rsidRPr="00433F07">
        <w:rPr>
          <w:lang w:eastAsia="en-ID"/>
        </w:rPr>
        <w:t xml:space="preserve"> yang </w:t>
      </w:r>
      <w:proofErr w:type="spellStart"/>
      <w:r w:rsidRPr="00433F07">
        <w:rPr>
          <w:lang w:eastAsia="en-ID"/>
        </w:rPr>
        <w:t>sesuai</w:t>
      </w:r>
      <w:proofErr w:type="spellEnd"/>
      <w:r w:rsidRPr="00433F07">
        <w:rPr>
          <w:lang w:eastAsia="en-ID"/>
        </w:rPr>
        <w:t xml:space="preserve"> </w:t>
      </w:r>
      <w:proofErr w:type="spellStart"/>
      <w:r w:rsidRPr="00433F07">
        <w:rPr>
          <w:lang w:eastAsia="en-ID"/>
        </w:rPr>
        <w:t>dengan</w:t>
      </w:r>
      <w:proofErr w:type="spellEnd"/>
      <w:r w:rsidRPr="00433F07">
        <w:rPr>
          <w:lang w:eastAsia="en-ID"/>
        </w:rPr>
        <w:t xml:space="preserve"> </w:t>
      </w:r>
      <w:proofErr w:type="spellStart"/>
      <w:r w:rsidRPr="00433F07">
        <w:rPr>
          <w:lang w:eastAsia="en-ID"/>
        </w:rPr>
        <w:t>standar</w:t>
      </w:r>
      <w:proofErr w:type="spellEnd"/>
      <w:r w:rsidRPr="00433F07">
        <w:rPr>
          <w:lang w:eastAsia="en-ID"/>
        </w:rPr>
        <w:t xml:space="preserve"> </w:t>
      </w:r>
      <w:proofErr w:type="spellStart"/>
      <w:r w:rsidRPr="00433F07">
        <w:rPr>
          <w:lang w:eastAsia="en-ID"/>
        </w:rPr>
        <w:t>Industri</w:t>
      </w:r>
      <w:proofErr w:type="spellEnd"/>
      <w:r w:rsidRPr="00433F07">
        <w:rPr>
          <w:lang w:eastAsia="en-ID"/>
        </w:rPr>
        <w:t xml:space="preserve"> </w:t>
      </w:r>
      <w:proofErr w:type="spellStart"/>
      <w:r w:rsidRPr="00433F07">
        <w:rPr>
          <w:lang w:eastAsia="en-ID"/>
        </w:rPr>
        <w:t>melalui</w:t>
      </w:r>
      <w:proofErr w:type="spellEnd"/>
      <w:r w:rsidRPr="00433F07">
        <w:rPr>
          <w:lang w:eastAsia="en-ID"/>
        </w:rPr>
        <w:t xml:space="preserve"> platform </w:t>
      </w:r>
      <w:proofErr w:type="spellStart"/>
      <w:r w:rsidRPr="00433F07">
        <w:rPr>
          <w:lang w:eastAsia="en-ID"/>
        </w:rPr>
        <w:t>Dicoding</w:t>
      </w:r>
      <w:proofErr w:type="spellEnd"/>
      <w:r w:rsidRPr="00433F07">
        <w:rPr>
          <w:lang w:eastAsia="en-ID"/>
        </w:rPr>
        <w:t xml:space="preserve"> Academy.</w:t>
      </w:r>
    </w:p>
    <w:p w14:paraId="77145E88" w14:textId="4308B1AD" w:rsidR="00433F07" w:rsidRPr="00433F07" w:rsidRDefault="00433F07" w:rsidP="004F0907">
      <w:pPr>
        <w:pStyle w:val="Subtitle"/>
        <w:rPr>
          <w:lang w:eastAsia="en-ID"/>
        </w:rPr>
      </w:pPr>
      <w:proofErr w:type="spellStart"/>
      <w:r w:rsidRPr="00433F07">
        <w:rPr>
          <w:lang w:eastAsia="en-ID"/>
        </w:rPr>
        <w:t>Studi</w:t>
      </w:r>
      <w:proofErr w:type="spellEnd"/>
      <w:r w:rsidRPr="00433F07">
        <w:rPr>
          <w:lang w:eastAsia="en-ID"/>
        </w:rPr>
        <w:t xml:space="preserve"> </w:t>
      </w:r>
      <w:proofErr w:type="spellStart"/>
      <w:r w:rsidRPr="00433F07">
        <w:rPr>
          <w:lang w:eastAsia="en-ID"/>
        </w:rPr>
        <w:t>Independen</w:t>
      </w:r>
      <w:proofErr w:type="spellEnd"/>
      <w:r w:rsidRPr="00433F07">
        <w:rPr>
          <w:lang w:eastAsia="en-ID"/>
        </w:rPr>
        <w:t xml:space="preserve"> </w:t>
      </w:r>
      <w:proofErr w:type="spellStart"/>
      <w:r w:rsidRPr="00433F07">
        <w:rPr>
          <w:lang w:eastAsia="en-ID"/>
        </w:rPr>
        <w:t>Bersertifikat</w:t>
      </w:r>
      <w:proofErr w:type="spellEnd"/>
      <w:r w:rsidRPr="00433F07">
        <w:rPr>
          <w:lang w:eastAsia="en-ID"/>
        </w:rPr>
        <w:t xml:space="preserve"> </w:t>
      </w:r>
      <w:proofErr w:type="spellStart"/>
      <w:r w:rsidRPr="00433F07">
        <w:rPr>
          <w:lang w:eastAsia="en-ID"/>
        </w:rPr>
        <w:t>Pengembang</w:t>
      </w:r>
      <w:proofErr w:type="spellEnd"/>
      <w:r w:rsidRPr="00433F07">
        <w:rPr>
          <w:lang w:eastAsia="en-ID"/>
        </w:rPr>
        <w:t xml:space="preserve"> </w:t>
      </w:r>
      <w:proofErr w:type="spellStart"/>
      <w:r w:rsidRPr="00433F07">
        <w:rPr>
          <w:lang w:eastAsia="en-ID"/>
        </w:rPr>
        <w:t>Aplikasi</w:t>
      </w:r>
      <w:proofErr w:type="spellEnd"/>
      <w:r w:rsidRPr="00433F07">
        <w:rPr>
          <w:lang w:eastAsia="en-ID"/>
        </w:rPr>
        <w:t xml:space="preserve"> Android </w:t>
      </w:r>
      <w:proofErr w:type="spellStart"/>
      <w:r w:rsidRPr="00433F07">
        <w:rPr>
          <w:lang w:eastAsia="en-ID"/>
        </w:rPr>
        <w:t>ini</w:t>
      </w:r>
      <w:proofErr w:type="spellEnd"/>
      <w:r w:rsidRPr="00433F07">
        <w:rPr>
          <w:lang w:eastAsia="en-ID"/>
        </w:rPr>
        <w:t xml:space="preserve"> </w:t>
      </w:r>
      <w:proofErr w:type="spellStart"/>
      <w:r w:rsidRPr="00433F07">
        <w:rPr>
          <w:lang w:eastAsia="en-ID"/>
        </w:rPr>
        <w:t>diajukan</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menghasilkan</w:t>
      </w:r>
      <w:proofErr w:type="spellEnd"/>
      <w:r w:rsidRPr="00433F07">
        <w:rPr>
          <w:lang w:eastAsia="en-ID"/>
        </w:rPr>
        <w:t xml:space="preserve"> </w:t>
      </w:r>
      <w:proofErr w:type="spellStart"/>
      <w:r w:rsidRPr="00433F07">
        <w:rPr>
          <w:lang w:eastAsia="en-ID"/>
        </w:rPr>
        <w:t>talenta</w:t>
      </w:r>
      <w:proofErr w:type="spellEnd"/>
      <w:r w:rsidRPr="00433F07">
        <w:rPr>
          <w:lang w:eastAsia="en-ID"/>
        </w:rPr>
        <w:t xml:space="preserve"> </w:t>
      </w:r>
      <w:proofErr w:type="spellStart"/>
      <w:r w:rsidRPr="00433F07">
        <w:rPr>
          <w:lang w:eastAsia="en-ID"/>
        </w:rPr>
        <w:t>berstandar</w:t>
      </w:r>
      <w:proofErr w:type="spellEnd"/>
      <w:r w:rsidRPr="00433F07">
        <w:rPr>
          <w:lang w:eastAsia="en-ID"/>
        </w:rPr>
        <w:t xml:space="preserve"> </w:t>
      </w:r>
      <w:proofErr w:type="spellStart"/>
      <w:r w:rsidRPr="00433F07">
        <w:rPr>
          <w:lang w:eastAsia="en-ID"/>
        </w:rPr>
        <w:t>tinggi</w:t>
      </w:r>
      <w:proofErr w:type="spellEnd"/>
      <w:r w:rsidRPr="00433F07">
        <w:rPr>
          <w:lang w:eastAsia="en-ID"/>
        </w:rPr>
        <w:t xml:space="preserve"> yang </w:t>
      </w:r>
      <w:proofErr w:type="spellStart"/>
      <w:r w:rsidRPr="00433F07">
        <w:rPr>
          <w:lang w:eastAsia="en-ID"/>
        </w:rPr>
        <w:t>sesuai</w:t>
      </w:r>
      <w:proofErr w:type="spellEnd"/>
      <w:r w:rsidRPr="00433F07">
        <w:rPr>
          <w:lang w:eastAsia="en-ID"/>
        </w:rPr>
        <w:t xml:space="preserve"> </w:t>
      </w:r>
      <w:proofErr w:type="spellStart"/>
      <w:r w:rsidRPr="00433F07">
        <w:rPr>
          <w:lang w:eastAsia="en-ID"/>
        </w:rPr>
        <w:t>dengan</w:t>
      </w:r>
      <w:proofErr w:type="spellEnd"/>
      <w:r w:rsidRPr="00433F07">
        <w:rPr>
          <w:lang w:eastAsia="en-ID"/>
        </w:rPr>
        <w:t xml:space="preserve"> </w:t>
      </w:r>
      <w:proofErr w:type="spellStart"/>
      <w:r w:rsidRPr="00433F07">
        <w:rPr>
          <w:lang w:eastAsia="en-ID"/>
        </w:rPr>
        <w:t>standar</w:t>
      </w:r>
      <w:proofErr w:type="spellEnd"/>
      <w:r w:rsidRPr="00433F07">
        <w:rPr>
          <w:lang w:eastAsia="en-ID"/>
        </w:rPr>
        <w:t xml:space="preserve"> </w:t>
      </w:r>
      <w:proofErr w:type="spellStart"/>
      <w:r w:rsidRPr="00433F07">
        <w:rPr>
          <w:lang w:eastAsia="en-ID"/>
        </w:rPr>
        <w:t>Industri</w:t>
      </w:r>
      <w:proofErr w:type="spellEnd"/>
      <w:r w:rsidRPr="00433F07">
        <w:rPr>
          <w:lang w:eastAsia="en-ID"/>
        </w:rPr>
        <w:t xml:space="preserve"> di </w:t>
      </w:r>
      <w:proofErr w:type="spellStart"/>
      <w:r w:rsidRPr="00433F07">
        <w:rPr>
          <w:lang w:eastAsia="en-ID"/>
        </w:rPr>
        <w:t>bidang</w:t>
      </w:r>
      <w:proofErr w:type="spellEnd"/>
      <w:r w:rsidRPr="00433F07">
        <w:rPr>
          <w:lang w:eastAsia="en-ID"/>
        </w:rPr>
        <w:t xml:space="preserve"> </w:t>
      </w:r>
      <w:proofErr w:type="spellStart"/>
      <w:r w:rsidRPr="00433F07">
        <w:rPr>
          <w:lang w:eastAsia="en-ID"/>
        </w:rPr>
        <w:t>pengembangan</w:t>
      </w:r>
      <w:proofErr w:type="spellEnd"/>
      <w:r w:rsidRPr="00433F07">
        <w:rPr>
          <w:lang w:eastAsia="en-ID"/>
        </w:rPr>
        <w:t xml:space="preserve"> </w:t>
      </w:r>
      <w:proofErr w:type="spellStart"/>
      <w:r w:rsidRPr="00433F07">
        <w:rPr>
          <w:lang w:eastAsia="en-ID"/>
        </w:rPr>
        <w:t>aplikasi</w:t>
      </w:r>
      <w:proofErr w:type="spellEnd"/>
      <w:r w:rsidRPr="00433F07">
        <w:rPr>
          <w:lang w:eastAsia="en-ID"/>
        </w:rPr>
        <w:t xml:space="preserve"> Android. Proses </w:t>
      </w:r>
      <w:proofErr w:type="spellStart"/>
      <w:r w:rsidRPr="00433F07">
        <w:rPr>
          <w:lang w:eastAsia="en-ID"/>
        </w:rPr>
        <w:t>pembelajaran</w:t>
      </w:r>
      <w:proofErr w:type="spellEnd"/>
      <w:r w:rsidRPr="00433F07">
        <w:rPr>
          <w:lang w:eastAsia="en-ID"/>
        </w:rPr>
        <w:t xml:space="preserve"> yang </w:t>
      </w:r>
      <w:proofErr w:type="spellStart"/>
      <w:r w:rsidRPr="00433F07">
        <w:rPr>
          <w:lang w:eastAsia="en-ID"/>
        </w:rPr>
        <w:t>dilakukan</w:t>
      </w:r>
      <w:proofErr w:type="spellEnd"/>
      <w:r w:rsidRPr="00433F07">
        <w:rPr>
          <w:lang w:eastAsia="en-ID"/>
        </w:rPr>
        <w:t xml:space="preserve"> </w:t>
      </w:r>
      <w:proofErr w:type="spellStart"/>
      <w:r w:rsidRPr="00433F07">
        <w:rPr>
          <w:lang w:eastAsia="en-ID"/>
        </w:rPr>
        <w:t>adalah</w:t>
      </w:r>
      <w:proofErr w:type="spellEnd"/>
      <w:r w:rsidRPr="00433F07">
        <w:rPr>
          <w:lang w:eastAsia="en-ID"/>
        </w:rPr>
        <w:t xml:space="preserve"> online learning, </w:t>
      </w:r>
      <w:proofErr w:type="spellStart"/>
      <w:r w:rsidRPr="00433F07">
        <w:rPr>
          <w:lang w:eastAsia="en-ID"/>
        </w:rPr>
        <w:t>dimana</w:t>
      </w:r>
      <w:proofErr w:type="spellEnd"/>
      <w:r w:rsidRPr="00433F07">
        <w:rPr>
          <w:lang w:eastAsia="en-ID"/>
        </w:rPr>
        <w:t xml:space="preserve"> </w:t>
      </w:r>
      <w:proofErr w:type="spellStart"/>
      <w:r w:rsidRPr="00433F07">
        <w:rPr>
          <w:lang w:eastAsia="en-ID"/>
        </w:rPr>
        <w:t>peserta</w:t>
      </w:r>
      <w:proofErr w:type="spellEnd"/>
      <w:r w:rsidRPr="00433F07">
        <w:rPr>
          <w:lang w:eastAsia="en-ID"/>
        </w:rPr>
        <w:t xml:space="preserve"> </w:t>
      </w:r>
      <w:proofErr w:type="spellStart"/>
      <w:r w:rsidRPr="00433F07">
        <w:rPr>
          <w:lang w:eastAsia="en-ID"/>
        </w:rPr>
        <w:t>harus</w:t>
      </w:r>
      <w:proofErr w:type="spellEnd"/>
      <w:r w:rsidRPr="00433F07">
        <w:rPr>
          <w:lang w:eastAsia="en-ID"/>
        </w:rPr>
        <w:t xml:space="preserve"> </w:t>
      </w:r>
      <w:proofErr w:type="spellStart"/>
      <w:r w:rsidRPr="00433F07">
        <w:rPr>
          <w:lang w:eastAsia="en-ID"/>
        </w:rPr>
        <w:t>mengimplementasikan</w:t>
      </w:r>
      <w:proofErr w:type="spellEnd"/>
      <w:r w:rsidRPr="00433F07">
        <w:rPr>
          <w:lang w:eastAsia="en-ID"/>
        </w:rPr>
        <w:t xml:space="preserve"> </w:t>
      </w:r>
      <w:proofErr w:type="spellStart"/>
      <w:r w:rsidRPr="00433F07">
        <w:rPr>
          <w:lang w:eastAsia="en-ID"/>
        </w:rPr>
        <w:t>materi</w:t>
      </w:r>
      <w:proofErr w:type="spellEnd"/>
      <w:r w:rsidRPr="00433F07">
        <w:rPr>
          <w:lang w:eastAsia="en-ID"/>
        </w:rPr>
        <w:t xml:space="preserve"> yang </w:t>
      </w:r>
      <w:proofErr w:type="spellStart"/>
      <w:r w:rsidRPr="00433F07">
        <w:rPr>
          <w:lang w:eastAsia="en-ID"/>
        </w:rPr>
        <w:t>diperolehnya</w:t>
      </w:r>
      <w:proofErr w:type="spellEnd"/>
      <w:r w:rsidRPr="00433F07">
        <w:rPr>
          <w:lang w:eastAsia="en-ID"/>
        </w:rPr>
        <w:t xml:space="preserve"> </w:t>
      </w:r>
      <w:proofErr w:type="spellStart"/>
      <w:r w:rsidRPr="00433F07">
        <w:rPr>
          <w:lang w:eastAsia="en-ID"/>
        </w:rPr>
        <w:t>secara</w:t>
      </w:r>
      <w:proofErr w:type="spellEnd"/>
      <w:r w:rsidRPr="00433F07">
        <w:rPr>
          <w:lang w:eastAsia="en-ID"/>
        </w:rPr>
        <w:t xml:space="preserve"> </w:t>
      </w:r>
      <w:proofErr w:type="spellStart"/>
      <w:r w:rsidRPr="00433F07">
        <w:rPr>
          <w:lang w:eastAsia="en-ID"/>
        </w:rPr>
        <w:t>langsung</w:t>
      </w:r>
      <w:proofErr w:type="spellEnd"/>
      <w:r w:rsidRPr="00433F07">
        <w:rPr>
          <w:lang w:eastAsia="en-ID"/>
        </w:rPr>
        <w:t xml:space="preserve"> </w:t>
      </w:r>
      <w:proofErr w:type="spellStart"/>
      <w:r w:rsidRPr="00433F07">
        <w:rPr>
          <w:lang w:eastAsia="en-ID"/>
        </w:rPr>
        <w:t>melalui</w:t>
      </w:r>
      <w:proofErr w:type="spellEnd"/>
      <w:r w:rsidRPr="00433F07">
        <w:rPr>
          <w:lang w:eastAsia="en-ID"/>
        </w:rPr>
        <w:t xml:space="preserve"> project dan </w:t>
      </w:r>
      <w:proofErr w:type="spellStart"/>
      <w:r w:rsidRPr="00433F07">
        <w:rPr>
          <w:lang w:eastAsia="en-ID"/>
        </w:rPr>
        <w:t>tugas-tugas</w:t>
      </w:r>
      <w:proofErr w:type="spellEnd"/>
      <w:r w:rsidRPr="00433F07">
        <w:rPr>
          <w:lang w:eastAsia="en-ID"/>
        </w:rPr>
        <w:t xml:space="preserve"> yang </w:t>
      </w:r>
      <w:proofErr w:type="spellStart"/>
      <w:r w:rsidRPr="00433F07">
        <w:rPr>
          <w:lang w:eastAsia="en-ID"/>
        </w:rPr>
        <w:t>harus</w:t>
      </w:r>
      <w:proofErr w:type="spellEnd"/>
      <w:r w:rsidRPr="00433F07">
        <w:rPr>
          <w:lang w:eastAsia="en-ID"/>
        </w:rPr>
        <w:t xml:space="preserve"> </w:t>
      </w:r>
      <w:proofErr w:type="spellStart"/>
      <w:r w:rsidRPr="00433F07">
        <w:rPr>
          <w:lang w:eastAsia="en-ID"/>
        </w:rPr>
        <w:t>diselesaikan</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menyelesaikan</w:t>
      </w:r>
      <w:proofErr w:type="spellEnd"/>
      <w:r w:rsidRPr="00433F07">
        <w:rPr>
          <w:lang w:eastAsia="en-ID"/>
        </w:rPr>
        <w:t xml:space="preserve"> </w:t>
      </w:r>
      <w:proofErr w:type="spellStart"/>
      <w:r w:rsidRPr="00433F07">
        <w:rPr>
          <w:lang w:eastAsia="en-ID"/>
        </w:rPr>
        <w:t>setiap</w:t>
      </w:r>
      <w:proofErr w:type="spellEnd"/>
      <w:r w:rsidRPr="00433F07">
        <w:rPr>
          <w:lang w:eastAsia="en-ID"/>
        </w:rPr>
        <w:t xml:space="preserve"> </w:t>
      </w:r>
      <w:proofErr w:type="spellStart"/>
      <w:r w:rsidRPr="00433F07">
        <w:rPr>
          <w:lang w:eastAsia="en-ID"/>
        </w:rPr>
        <w:t>materinya</w:t>
      </w:r>
      <w:proofErr w:type="spellEnd"/>
      <w:r w:rsidRPr="00433F07">
        <w:rPr>
          <w:lang w:eastAsia="en-ID"/>
        </w:rPr>
        <w:t>.</w:t>
      </w:r>
    </w:p>
    <w:p w14:paraId="13539156" w14:textId="487C6C61" w:rsidR="00433F07" w:rsidRPr="00433F07" w:rsidRDefault="00433F07" w:rsidP="004F0907">
      <w:pPr>
        <w:pStyle w:val="Subtitle"/>
        <w:rPr>
          <w:lang w:eastAsia="en-ID"/>
        </w:rPr>
      </w:pPr>
      <w:proofErr w:type="spellStart"/>
      <w:r w:rsidRPr="00433F07">
        <w:rPr>
          <w:lang w:eastAsia="en-ID"/>
        </w:rPr>
        <w:t>Materi</w:t>
      </w:r>
      <w:proofErr w:type="spellEnd"/>
      <w:r w:rsidRPr="00433F07">
        <w:rPr>
          <w:lang w:eastAsia="en-ID"/>
        </w:rPr>
        <w:t xml:space="preserve"> </w:t>
      </w:r>
      <w:proofErr w:type="spellStart"/>
      <w:r w:rsidRPr="00433F07">
        <w:rPr>
          <w:lang w:eastAsia="en-ID"/>
        </w:rPr>
        <w:t>diberikan</w:t>
      </w:r>
      <w:proofErr w:type="spellEnd"/>
      <w:r w:rsidRPr="00433F07">
        <w:rPr>
          <w:lang w:eastAsia="en-ID"/>
        </w:rPr>
        <w:t xml:space="preserve"> </w:t>
      </w:r>
      <w:proofErr w:type="spellStart"/>
      <w:r w:rsidRPr="00433F07">
        <w:rPr>
          <w:lang w:eastAsia="en-ID"/>
        </w:rPr>
        <w:t>secara</w:t>
      </w:r>
      <w:proofErr w:type="spellEnd"/>
      <w:r w:rsidRPr="00433F07">
        <w:rPr>
          <w:lang w:eastAsia="en-ID"/>
        </w:rPr>
        <w:t xml:space="preserve"> asynchronous (online </w:t>
      </w:r>
      <w:proofErr w:type="spellStart"/>
      <w:r w:rsidRPr="00433F07">
        <w:rPr>
          <w:lang w:eastAsia="en-ID"/>
        </w:rPr>
        <w:t>melalui</w:t>
      </w:r>
      <w:proofErr w:type="spellEnd"/>
      <w:r w:rsidRPr="00433F07">
        <w:rPr>
          <w:lang w:eastAsia="en-ID"/>
        </w:rPr>
        <w:t xml:space="preserve"> </w:t>
      </w:r>
      <w:proofErr w:type="spellStart"/>
      <w:r w:rsidRPr="00433F07">
        <w:rPr>
          <w:lang w:eastAsia="en-ID"/>
        </w:rPr>
        <w:t>modul</w:t>
      </w:r>
      <w:proofErr w:type="spellEnd"/>
      <w:r w:rsidRPr="00433F07">
        <w:rPr>
          <w:lang w:eastAsia="en-ID"/>
        </w:rPr>
        <w:t xml:space="preserve"> </w:t>
      </w:r>
      <w:proofErr w:type="spellStart"/>
      <w:r w:rsidRPr="00433F07">
        <w:rPr>
          <w:lang w:eastAsia="en-ID"/>
        </w:rPr>
        <w:t>belajar</w:t>
      </w:r>
      <w:proofErr w:type="spellEnd"/>
      <w:r w:rsidRPr="00433F07">
        <w:rPr>
          <w:lang w:eastAsia="en-ID"/>
        </w:rPr>
        <w:t xml:space="preserve"> di </w:t>
      </w:r>
      <w:proofErr w:type="spellStart"/>
      <w:r w:rsidRPr="00433F07">
        <w:rPr>
          <w:lang w:eastAsia="en-ID"/>
        </w:rPr>
        <w:t>Dicoding</w:t>
      </w:r>
      <w:proofErr w:type="spellEnd"/>
      <w:r w:rsidRPr="00433F07">
        <w:rPr>
          <w:lang w:eastAsia="en-ID"/>
        </w:rPr>
        <w:t xml:space="preserve"> Academy) dan </w:t>
      </w:r>
      <w:proofErr w:type="spellStart"/>
      <w:r w:rsidRPr="00433F07">
        <w:rPr>
          <w:lang w:eastAsia="en-ID"/>
        </w:rPr>
        <w:t>akan</w:t>
      </w:r>
      <w:proofErr w:type="spellEnd"/>
      <w:r w:rsidRPr="00433F07">
        <w:rPr>
          <w:lang w:eastAsia="en-ID"/>
        </w:rPr>
        <w:t xml:space="preserve"> di-review </w:t>
      </w:r>
      <w:proofErr w:type="spellStart"/>
      <w:r w:rsidRPr="00433F07">
        <w:rPr>
          <w:lang w:eastAsia="en-ID"/>
        </w:rPr>
        <w:t>setiap</w:t>
      </w:r>
      <w:proofErr w:type="spellEnd"/>
      <w:r w:rsidRPr="00433F07">
        <w:rPr>
          <w:lang w:eastAsia="en-ID"/>
        </w:rPr>
        <w:t xml:space="preserve"> interval </w:t>
      </w:r>
      <w:proofErr w:type="spellStart"/>
      <w:r w:rsidRPr="00433F07">
        <w:rPr>
          <w:lang w:eastAsia="en-ID"/>
        </w:rPr>
        <w:t>waktu</w:t>
      </w:r>
      <w:proofErr w:type="spellEnd"/>
      <w:r w:rsidRPr="00433F07">
        <w:rPr>
          <w:lang w:eastAsia="en-ID"/>
        </w:rPr>
        <w:t xml:space="preserve"> </w:t>
      </w:r>
      <w:proofErr w:type="spellStart"/>
      <w:r w:rsidRPr="00433F07">
        <w:rPr>
          <w:lang w:eastAsia="en-ID"/>
        </w:rPr>
        <w:t>tertentu</w:t>
      </w:r>
      <w:proofErr w:type="spellEnd"/>
      <w:r w:rsidRPr="00433F07">
        <w:rPr>
          <w:lang w:eastAsia="en-ID"/>
        </w:rPr>
        <w:t xml:space="preserve"> oleh </w:t>
      </w:r>
      <w:proofErr w:type="spellStart"/>
      <w:r w:rsidRPr="00433F07">
        <w:rPr>
          <w:lang w:eastAsia="en-ID"/>
        </w:rPr>
        <w:t>pembimbing</w:t>
      </w:r>
      <w:proofErr w:type="spellEnd"/>
      <w:r w:rsidRPr="00433F07">
        <w:rPr>
          <w:lang w:eastAsia="en-ID"/>
        </w:rPr>
        <w:t xml:space="preserve"> non-</w:t>
      </w:r>
      <w:proofErr w:type="spellStart"/>
      <w:r w:rsidRPr="00433F07">
        <w:rPr>
          <w:lang w:eastAsia="en-ID"/>
        </w:rPr>
        <w:t>akademik</w:t>
      </w:r>
      <w:proofErr w:type="spellEnd"/>
      <w:r w:rsidRPr="00433F07">
        <w:rPr>
          <w:lang w:eastAsia="en-ID"/>
        </w:rPr>
        <w:t xml:space="preserve"> dan expert. </w:t>
      </w:r>
      <w:proofErr w:type="spellStart"/>
      <w:r w:rsidRPr="00433F07">
        <w:rPr>
          <w:lang w:eastAsia="en-ID"/>
        </w:rPr>
        <w:t>Selain</w:t>
      </w:r>
      <w:proofErr w:type="spellEnd"/>
      <w:r w:rsidRPr="00433F07">
        <w:rPr>
          <w:lang w:eastAsia="en-ID"/>
        </w:rPr>
        <w:t xml:space="preserve"> project dan </w:t>
      </w:r>
      <w:proofErr w:type="spellStart"/>
      <w:r w:rsidRPr="00433F07">
        <w:rPr>
          <w:lang w:eastAsia="en-ID"/>
        </w:rPr>
        <w:t>tugas</w:t>
      </w:r>
      <w:proofErr w:type="spellEnd"/>
      <w:r w:rsidRPr="00433F07">
        <w:rPr>
          <w:lang w:eastAsia="en-ID"/>
        </w:rPr>
        <w:t xml:space="preserve">, </w:t>
      </w:r>
      <w:proofErr w:type="spellStart"/>
      <w:r w:rsidRPr="00433F07">
        <w:rPr>
          <w:lang w:eastAsia="en-ID"/>
        </w:rPr>
        <w:t>pemberian</w:t>
      </w:r>
      <w:proofErr w:type="spellEnd"/>
      <w:r w:rsidRPr="00433F07">
        <w:rPr>
          <w:lang w:eastAsia="en-ID"/>
        </w:rPr>
        <w:t xml:space="preserve"> </w:t>
      </w:r>
      <w:proofErr w:type="spellStart"/>
      <w:r w:rsidRPr="00433F07">
        <w:rPr>
          <w:lang w:eastAsia="en-ID"/>
        </w:rPr>
        <w:t>materi</w:t>
      </w:r>
      <w:proofErr w:type="spellEnd"/>
      <w:r w:rsidRPr="00433F07">
        <w:rPr>
          <w:lang w:eastAsia="en-ID"/>
        </w:rPr>
        <w:t xml:space="preserve"> juga </w:t>
      </w:r>
      <w:proofErr w:type="spellStart"/>
      <w:r w:rsidRPr="00433F07">
        <w:rPr>
          <w:lang w:eastAsia="en-ID"/>
        </w:rPr>
        <w:t>akan</w:t>
      </w:r>
      <w:proofErr w:type="spellEnd"/>
      <w:r w:rsidRPr="00433F07">
        <w:rPr>
          <w:lang w:eastAsia="en-ID"/>
        </w:rPr>
        <w:t xml:space="preserve"> </w:t>
      </w:r>
      <w:proofErr w:type="spellStart"/>
      <w:r w:rsidRPr="00433F07">
        <w:rPr>
          <w:lang w:eastAsia="en-ID"/>
        </w:rPr>
        <w:t>dilengkapi</w:t>
      </w:r>
      <w:proofErr w:type="spellEnd"/>
      <w:r w:rsidRPr="00433F07">
        <w:rPr>
          <w:lang w:eastAsia="en-ID"/>
        </w:rPr>
        <w:t xml:space="preserve"> </w:t>
      </w:r>
      <w:proofErr w:type="spellStart"/>
      <w:r w:rsidRPr="00433F07">
        <w:rPr>
          <w:lang w:eastAsia="en-ID"/>
        </w:rPr>
        <w:t>dengan</w:t>
      </w:r>
      <w:proofErr w:type="spellEnd"/>
      <w:r w:rsidRPr="00433F07">
        <w:rPr>
          <w:lang w:eastAsia="en-ID"/>
        </w:rPr>
        <w:t xml:space="preserve"> </w:t>
      </w:r>
      <w:proofErr w:type="spellStart"/>
      <w:r w:rsidRPr="00433F07">
        <w:rPr>
          <w:lang w:eastAsia="en-ID"/>
        </w:rPr>
        <w:t>kuis</w:t>
      </w:r>
      <w:proofErr w:type="spellEnd"/>
      <w:r w:rsidRPr="00433F07">
        <w:rPr>
          <w:lang w:eastAsia="en-ID"/>
        </w:rPr>
        <w:t xml:space="preserve"> dan </w:t>
      </w:r>
      <w:proofErr w:type="spellStart"/>
      <w:r w:rsidRPr="00433F07">
        <w:rPr>
          <w:lang w:eastAsia="en-ID"/>
        </w:rPr>
        <w:t>atau</w:t>
      </w:r>
      <w:proofErr w:type="spellEnd"/>
      <w:r w:rsidRPr="00433F07">
        <w:rPr>
          <w:lang w:eastAsia="en-ID"/>
        </w:rPr>
        <w:t xml:space="preserve"> </w:t>
      </w:r>
      <w:proofErr w:type="spellStart"/>
      <w:r w:rsidRPr="00433F07">
        <w:rPr>
          <w:lang w:eastAsia="en-ID"/>
        </w:rPr>
        <w:t>ujian</w:t>
      </w:r>
      <w:proofErr w:type="spellEnd"/>
      <w:r w:rsidRPr="00433F07">
        <w:rPr>
          <w:lang w:eastAsia="en-ID"/>
        </w:rPr>
        <w:t xml:space="preserve"> </w:t>
      </w:r>
      <w:proofErr w:type="spellStart"/>
      <w:r w:rsidRPr="00433F07">
        <w:rPr>
          <w:lang w:eastAsia="en-ID"/>
        </w:rPr>
        <w:t>pilihan</w:t>
      </w:r>
      <w:proofErr w:type="spellEnd"/>
      <w:r w:rsidRPr="00433F07">
        <w:rPr>
          <w:lang w:eastAsia="en-ID"/>
        </w:rPr>
        <w:t xml:space="preserve"> </w:t>
      </w:r>
      <w:proofErr w:type="spellStart"/>
      <w:r w:rsidRPr="00433F07">
        <w:rPr>
          <w:lang w:eastAsia="en-ID"/>
        </w:rPr>
        <w:t>ganda</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memastikan</w:t>
      </w:r>
      <w:proofErr w:type="spellEnd"/>
      <w:r w:rsidRPr="00433F07">
        <w:rPr>
          <w:lang w:eastAsia="en-ID"/>
        </w:rPr>
        <w:t xml:space="preserve"> </w:t>
      </w:r>
      <w:proofErr w:type="spellStart"/>
      <w:r w:rsidRPr="00433F07">
        <w:rPr>
          <w:lang w:eastAsia="en-ID"/>
        </w:rPr>
        <w:t>pemahaman</w:t>
      </w:r>
      <w:proofErr w:type="spellEnd"/>
      <w:r w:rsidRPr="00433F07">
        <w:rPr>
          <w:lang w:eastAsia="en-ID"/>
        </w:rPr>
        <w:t xml:space="preserve"> </w:t>
      </w:r>
      <w:proofErr w:type="spellStart"/>
      <w:r w:rsidRPr="00433F07">
        <w:rPr>
          <w:lang w:eastAsia="en-ID"/>
        </w:rPr>
        <w:t>peserta</w:t>
      </w:r>
      <w:proofErr w:type="spellEnd"/>
      <w:r w:rsidRPr="00433F07">
        <w:rPr>
          <w:lang w:eastAsia="en-ID"/>
        </w:rPr>
        <w:t>.</w:t>
      </w:r>
    </w:p>
    <w:p w14:paraId="517AEC50" w14:textId="6856ACF0" w:rsidR="00433F07" w:rsidRPr="00433F07" w:rsidRDefault="00433F07" w:rsidP="004F0907">
      <w:pPr>
        <w:pStyle w:val="Subtitle"/>
        <w:rPr>
          <w:lang w:eastAsia="en-ID"/>
        </w:rPr>
      </w:pPr>
      <w:proofErr w:type="spellStart"/>
      <w:r w:rsidRPr="00433F07">
        <w:rPr>
          <w:lang w:eastAsia="en-ID"/>
        </w:rPr>
        <w:t>Selain</w:t>
      </w:r>
      <w:proofErr w:type="spellEnd"/>
      <w:r w:rsidRPr="00433F07">
        <w:rPr>
          <w:lang w:eastAsia="en-ID"/>
        </w:rPr>
        <w:t xml:space="preserve"> hard skill di </w:t>
      </w:r>
      <w:proofErr w:type="spellStart"/>
      <w:r w:rsidRPr="00433F07">
        <w:rPr>
          <w:lang w:eastAsia="en-ID"/>
        </w:rPr>
        <w:t>bidang</w:t>
      </w:r>
      <w:proofErr w:type="spellEnd"/>
      <w:r w:rsidRPr="00433F07">
        <w:rPr>
          <w:lang w:eastAsia="en-ID"/>
        </w:rPr>
        <w:t xml:space="preserve"> </w:t>
      </w:r>
      <w:proofErr w:type="spellStart"/>
      <w:r w:rsidRPr="00433F07">
        <w:rPr>
          <w:lang w:eastAsia="en-ID"/>
        </w:rPr>
        <w:t>pengembangan</w:t>
      </w:r>
      <w:proofErr w:type="spellEnd"/>
      <w:r w:rsidRPr="00433F07">
        <w:rPr>
          <w:lang w:eastAsia="en-ID"/>
        </w:rPr>
        <w:t xml:space="preserve"> </w:t>
      </w:r>
      <w:proofErr w:type="spellStart"/>
      <w:r w:rsidRPr="00433F07">
        <w:rPr>
          <w:lang w:eastAsia="en-ID"/>
        </w:rPr>
        <w:t>aplikasi</w:t>
      </w:r>
      <w:proofErr w:type="spellEnd"/>
      <w:r w:rsidRPr="00433F07">
        <w:rPr>
          <w:lang w:eastAsia="en-ID"/>
        </w:rPr>
        <w:t xml:space="preserve"> android, soft skill juga </w:t>
      </w:r>
      <w:proofErr w:type="spellStart"/>
      <w:r w:rsidRPr="00433F07">
        <w:rPr>
          <w:lang w:eastAsia="en-ID"/>
        </w:rPr>
        <w:t>menjadi</w:t>
      </w:r>
      <w:proofErr w:type="spellEnd"/>
      <w:r w:rsidRPr="00433F07">
        <w:rPr>
          <w:lang w:eastAsia="en-ID"/>
        </w:rPr>
        <w:t xml:space="preserve"> target </w:t>
      </w:r>
      <w:proofErr w:type="spellStart"/>
      <w:r w:rsidRPr="00433F07">
        <w:rPr>
          <w:lang w:eastAsia="en-ID"/>
        </w:rPr>
        <w:t>kompetensi</w:t>
      </w:r>
      <w:proofErr w:type="spellEnd"/>
      <w:r w:rsidRPr="00433F07">
        <w:rPr>
          <w:lang w:eastAsia="en-ID"/>
        </w:rPr>
        <w:t xml:space="preserve"> </w:t>
      </w:r>
      <w:proofErr w:type="spellStart"/>
      <w:r w:rsidRPr="00433F07">
        <w:rPr>
          <w:lang w:eastAsia="en-ID"/>
        </w:rPr>
        <w:t>peserta</w:t>
      </w:r>
      <w:proofErr w:type="spellEnd"/>
      <w:r w:rsidRPr="00433F07">
        <w:rPr>
          <w:lang w:eastAsia="en-ID"/>
        </w:rPr>
        <w:t xml:space="preserve"> </w:t>
      </w:r>
      <w:proofErr w:type="spellStart"/>
      <w:r w:rsidRPr="00433F07">
        <w:rPr>
          <w:lang w:eastAsia="en-ID"/>
        </w:rPr>
        <w:t>studi</w:t>
      </w:r>
      <w:proofErr w:type="spellEnd"/>
      <w:r w:rsidRPr="00433F07">
        <w:rPr>
          <w:lang w:eastAsia="en-ID"/>
        </w:rPr>
        <w:t xml:space="preserve"> </w:t>
      </w:r>
      <w:proofErr w:type="spellStart"/>
      <w:r w:rsidRPr="00433F07">
        <w:rPr>
          <w:lang w:eastAsia="en-ID"/>
        </w:rPr>
        <w:t>independen</w:t>
      </w:r>
      <w:proofErr w:type="spellEnd"/>
      <w:r w:rsidRPr="00433F07">
        <w:rPr>
          <w:lang w:eastAsia="en-ID"/>
        </w:rPr>
        <w:t xml:space="preserve"> </w:t>
      </w:r>
      <w:proofErr w:type="spellStart"/>
      <w:r w:rsidRPr="00433F07">
        <w:rPr>
          <w:lang w:eastAsia="en-ID"/>
        </w:rPr>
        <w:t>yaitu</w:t>
      </w:r>
      <w:proofErr w:type="spellEnd"/>
      <w:r w:rsidRPr="00433F07">
        <w:rPr>
          <w:lang w:eastAsia="en-ID"/>
        </w:rPr>
        <w:t xml:space="preserve"> </w:t>
      </w:r>
      <w:proofErr w:type="spellStart"/>
      <w:r w:rsidRPr="00433F07">
        <w:rPr>
          <w:lang w:eastAsia="en-ID"/>
        </w:rPr>
        <w:t>untuk</w:t>
      </w:r>
      <w:proofErr w:type="spellEnd"/>
      <w:r w:rsidRPr="00433F07">
        <w:rPr>
          <w:lang w:eastAsia="en-ID"/>
        </w:rPr>
        <w:t xml:space="preserve"> </w:t>
      </w:r>
      <w:proofErr w:type="spellStart"/>
      <w:r w:rsidRPr="00433F07">
        <w:rPr>
          <w:lang w:eastAsia="en-ID"/>
        </w:rPr>
        <w:t>penyiapan</w:t>
      </w:r>
      <w:proofErr w:type="spellEnd"/>
      <w:r w:rsidRPr="00433F07">
        <w:rPr>
          <w:lang w:eastAsia="en-ID"/>
        </w:rPr>
        <w:t xml:space="preserve"> </w:t>
      </w:r>
      <w:proofErr w:type="spellStart"/>
      <w:r w:rsidRPr="00433F07">
        <w:rPr>
          <w:lang w:eastAsia="en-ID"/>
        </w:rPr>
        <w:t>karir</w:t>
      </w:r>
      <w:proofErr w:type="spellEnd"/>
      <w:r w:rsidRPr="00433F07">
        <w:rPr>
          <w:lang w:eastAsia="en-ID"/>
        </w:rPr>
        <w:t xml:space="preserve"> </w:t>
      </w:r>
      <w:proofErr w:type="spellStart"/>
      <w:r w:rsidRPr="00433F07">
        <w:rPr>
          <w:lang w:eastAsia="en-ID"/>
        </w:rPr>
        <w:t>sebagai</w:t>
      </w:r>
      <w:proofErr w:type="spellEnd"/>
      <w:r w:rsidRPr="00433F07">
        <w:rPr>
          <w:lang w:eastAsia="en-ID"/>
        </w:rPr>
        <w:t xml:space="preserve"> developer, </w:t>
      </w:r>
      <w:proofErr w:type="spellStart"/>
      <w:r w:rsidRPr="00433F07">
        <w:rPr>
          <w:lang w:eastAsia="en-ID"/>
        </w:rPr>
        <w:t>termasuk</w:t>
      </w:r>
      <w:proofErr w:type="spellEnd"/>
      <w:r w:rsidRPr="00433F07">
        <w:rPr>
          <w:lang w:eastAsia="en-ID"/>
        </w:rPr>
        <w:t xml:space="preserve"> </w:t>
      </w:r>
      <w:proofErr w:type="spellStart"/>
      <w:r w:rsidRPr="00433F07">
        <w:rPr>
          <w:lang w:eastAsia="en-ID"/>
        </w:rPr>
        <w:t>namun</w:t>
      </w:r>
      <w:proofErr w:type="spellEnd"/>
      <w:r w:rsidRPr="00433F07">
        <w:rPr>
          <w:lang w:eastAsia="en-ID"/>
        </w:rPr>
        <w:t xml:space="preserve"> </w:t>
      </w:r>
      <w:proofErr w:type="spellStart"/>
      <w:r w:rsidRPr="00433F07">
        <w:rPr>
          <w:lang w:eastAsia="en-ID"/>
        </w:rPr>
        <w:t>tidak</w:t>
      </w:r>
      <w:proofErr w:type="spellEnd"/>
      <w:r w:rsidRPr="00433F07">
        <w:rPr>
          <w:lang w:eastAsia="en-ID"/>
        </w:rPr>
        <w:t xml:space="preserve"> </w:t>
      </w:r>
      <w:proofErr w:type="spellStart"/>
      <w:r w:rsidRPr="00433F07">
        <w:rPr>
          <w:lang w:eastAsia="en-ID"/>
        </w:rPr>
        <w:t>terbatas</w:t>
      </w:r>
      <w:proofErr w:type="spellEnd"/>
      <w:r w:rsidRPr="00433F07">
        <w:rPr>
          <w:lang w:eastAsia="en-ID"/>
        </w:rPr>
        <w:t xml:space="preserve"> pada </w:t>
      </w:r>
      <w:r w:rsidRPr="00433F07">
        <w:rPr>
          <w:i/>
          <w:iCs/>
          <w:lang w:eastAsia="en-ID"/>
        </w:rPr>
        <w:t>self-branding, problem solving, design thinking</w:t>
      </w:r>
      <w:r w:rsidRPr="00433F07">
        <w:rPr>
          <w:lang w:eastAsia="en-ID"/>
        </w:rPr>
        <w:t xml:space="preserve">, </w:t>
      </w:r>
      <w:proofErr w:type="spellStart"/>
      <w:r w:rsidRPr="00433F07">
        <w:rPr>
          <w:lang w:eastAsia="en-ID"/>
        </w:rPr>
        <w:t>serta</w:t>
      </w:r>
      <w:proofErr w:type="spellEnd"/>
      <w:r w:rsidRPr="00433F07">
        <w:rPr>
          <w:lang w:eastAsia="en-ID"/>
        </w:rPr>
        <w:t xml:space="preserve"> </w:t>
      </w:r>
      <w:proofErr w:type="spellStart"/>
      <w:r w:rsidRPr="00433F07">
        <w:rPr>
          <w:lang w:eastAsia="en-ID"/>
        </w:rPr>
        <w:t>kolaborasi</w:t>
      </w:r>
      <w:proofErr w:type="spellEnd"/>
      <w:r w:rsidRPr="00433F07">
        <w:rPr>
          <w:lang w:eastAsia="en-ID"/>
        </w:rPr>
        <w:t>.</w:t>
      </w:r>
    </w:p>
    <w:p w14:paraId="7AFBB5C4" w14:textId="77777777" w:rsidR="00E04093" w:rsidRDefault="00433F07" w:rsidP="004F0907">
      <w:pPr>
        <w:pStyle w:val="Subtitle"/>
        <w:rPr>
          <w:lang w:eastAsia="en-ID"/>
        </w:rPr>
      </w:pPr>
      <w:proofErr w:type="spellStart"/>
      <w:r w:rsidRPr="00433F07">
        <w:rPr>
          <w:lang w:eastAsia="en-ID"/>
        </w:rPr>
        <w:t>Studi</w:t>
      </w:r>
      <w:proofErr w:type="spellEnd"/>
      <w:r w:rsidRPr="00433F07">
        <w:rPr>
          <w:lang w:eastAsia="en-ID"/>
        </w:rPr>
        <w:t xml:space="preserve"> </w:t>
      </w:r>
      <w:proofErr w:type="spellStart"/>
      <w:r w:rsidRPr="00433F07">
        <w:rPr>
          <w:lang w:eastAsia="en-ID"/>
        </w:rPr>
        <w:t>independen</w:t>
      </w:r>
      <w:proofErr w:type="spellEnd"/>
      <w:r w:rsidRPr="00433F07">
        <w:rPr>
          <w:lang w:eastAsia="en-ID"/>
        </w:rPr>
        <w:t xml:space="preserve"> </w:t>
      </w:r>
      <w:proofErr w:type="spellStart"/>
      <w:r w:rsidRPr="00433F07">
        <w:rPr>
          <w:lang w:eastAsia="en-ID"/>
        </w:rPr>
        <w:t>akan</w:t>
      </w:r>
      <w:proofErr w:type="spellEnd"/>
      <w:r w:rsidRPr="00433F07">
        <w:rPr>
          <w:lang w:eastAsia="en-ID"/>
        </w:rPr>
        <w:t xml:space="preserve"> </w:t>
      </w:r>
      <w:proofErr w:type="spellStart"/>
      <w:r w:rsidRPr="00433F07">
        <w:rPr>
          <w:lang w:eastAsia="en-ID"/>
        </w:rPr>
        <w:t>ditutup</w:t>
      </w:r>
      <w:proofErr w:type="spellEnd"/>
      <w:r w:rsidRPr="00433F07">
        <w:rPr>
          <w:lang w:eastAsia="en-ID"/>
        </w:rPr>
        <w:t xml:space="preserve"> </w:t>
      </w:r>
      <w:proofErr w:type="spellStart"/>
      <w:r w:rsidRPr="00433F07">
        <w:rPr>
          <w:lang w:eastAsia="en-ID"/>
        </w:rPr>
        <w:t>dengan</w:t>
      </w:r>
      <w:proofErr w:type="spellEnd"/>
      <w:r w:rsidRPr="00433F07">
        <w:rPr>
          <w:lang w:eastAsia="en-ID"/>
        </w:rPr>
        <w:t xml:space="preserve"> project </w:t>
      </w:r>
      <w:proofErr w:type="spellStart"/>
      <w:r w:rsidRPr="00433F07">
        <w:rPr>
          <w:lang w:eastAsia="en-ID"/>
        </w:rPr>
        <w:t>akhir</w:t>
      </w:r>
      <w:proofErr w:type="spellEnd"/>
      <w:r w:rsidRPr="00433F07">
        <w:rPr>
          <w:lang w:eastAsia="en-ID"/>
        </w:rPr>
        <w:t xml:space="preserve">, </w:t>
      </w:r>
      <w:proofErr w:type="spellStart"/>
      <w:r w:rsidRPr="00433F07">
        <w:rPr>
          <w:lang w:eastAsia="en-ID"/>
        </w:rPr>
        <w:t>dimana</w:t>
      </w:r>
      <w:proofErr w:type="spellEnd"/>
      <w:r w:rsidRPr="00433F07">
        <w:rPr>
          <w:lang w:eastAsia="en-ID"/>
        </w:rPr>
        <w:t xml:space="preserve"> </w:t>
      </w:r>
      <w:proofErr w:type="spellStart"/>
      <w:r w:rsidRPr="00433F07">
        <w:rPr>
          <w:lang w:eastAsia="en-ID"/>
        </w:rPr>
        <w:t>peserta</w:t>
      </w:r>
      <w:proofErr w:type="spellEnd"/>
      <w:r w:rsidRPr="00433F07">
        <w:rPr>
          <w:lang w:eastAsia="en-ID"/>
        </w:rPr>
        <w:t xml:space="preserve"> </w:t>
      </w:r>
      <w:proofErr w:type="spellStart"/>
      <w:r w:rsidRPr="00433F07">
        <w:rPr>
          <w:lang w:eastAsia="en-ID"/>
        </w:rPr>
        <w:t>akan</w:t>
      </w:r>
      <w:proofErr w:type="spellEnd"/>
      <w:r w:rsidRPr="00433F07">
        <w:rPr>
          <w:lang w:eastAsia="en-ID"/>
        </w:rPr>
        <w:t xml:space="preserve"> </w:t>
      </w:r>
      <w:proofErr w:type="spellStart"/>
      <w:r w:rsidRPr="00433F07">
        <w:rPr>
          <w:lang w:eastAsia="en-ID"/>
        </w:rPr>
        <w:t>bekerja</w:t>
      </w:r>
      <w:proofErr w:type="spellEnd"/>
      <w:r w:rsidRPr="00433F07">
        <w:rPr>
          <w:lang w:eastAsia="en-ID"/>
        </w:rPr>
        <w:t xml:space="preserve"> </w:t>
      </w:r>
      <w:proofErr w:type="spellStart"/>
      <w:r w:rsidRPr="00433F07">
        <w:rPr>
          <w:lang w:eastAsia="en-ID"/>
        </w:rPr>
        <w:t>dalam</w:t>
      </w:r>
      <w:proofErr w:type="spellEnd"/>
      <w:r w:rsidRPr="00433F07">
        <w:rPr>
          <w:lang w:eastAsia="en-ID"/>
        </w:rPr>
        <w:t xml:space="preserve"> </w:t>
      </w:r>
      <w:proofErr w:type="spellStart"/>
      <w:r w:rsidRPr="00433F07">
        <w:rPr>
          <w:lang w:eastAsia="en-ID"/>
        </w:rPr>
        <w:t>kelompok</w:t>
      </w:r>
      <w:proofErr w:type="spellEnd"/>
      <w:r w:rsidRPr="00433F07">
        <w:rPr>
          <w:lang w:eastAsia="en-ID"/>
        </w:rPr>
        <w:t xml:space="preserve"> dan </w:t>
      </w:r>
      <w:proofErr w:type="spellStart"/>
      <w:r w:rsidRPr="00433F07">
        <w:rPr>
          <w:lang w:eastAsia="en-ID"/>
        </w:rPr>
        <w:t>mengembangkan</w:t>
      </w:r>
      <w:proofErr w:type="spellEnd"/>
      <w:r w:rsidRPr="00433F07">
        <w:rPr>
          <w:lang w:eastAsia="en-ID"/>
        </w:rPr>
        <w:t xml:space="preserve"> </w:t>
      </w:r>
      <w:proofErr w:type="spellStart"/>
      <w:r w:rsidRPr="00433F07">
        <w:rPr>
          <w:lang w:eastAsia="en-ID"/>
        </w:rPr>
        <w:t>solusi</w:t>
      </w:r>
      <w:proofErr w:type="spellEnd"/>
      <w:r w:rsidRPr="00433F07">
        <w:rPr>
          <w:lang w:eastAsia="en-ID"/>
        </w:rPr>
        <w:t xml:space="preserve"> </w:t>
      </w:r>
      <w:proofErr w:type="spellStart"/>
      <w:r w:rsidRPr="00433F07">
        <w:rPr>
          <w:lang w:eastAsia="en-ID"/>
        </w:rPr>
        <w:t>berbasis</w:t>
      </w:r>
      <w:proofErr w:type="spellEnd"/>
      <w:r w:rsidRPr="00433F07">
        <w:rPr>
          <w:lang w:eastAsia="en-ID"/>
        </w:rPr>
        <w:t xml:space="preserve"> </w:t>
      </w:r>
      <w:proofErr w:type="spellStart"/>
      <w:r w:rsidRPr="00433F07">
        <w:rPr>
          <w:lang w:eastAsia="en-ID"/>
        </w:rPr>
        <w:t>aplikasi</w:t>
      </w:r>
      <w:proofErr w:type="spellEnd"/>
      <w:r w:rsidRPr="00433F07">
        <w:rPr>
          <w:lang w:eastAsia="en-ID"/>
        </w:rPr>
        <w:t xml:space="preserve"> Android. </w:t>
      </w:r>
    </w:p>
    <w:p w14:paraId="336CC110" w14:textId="44F47A98" w:rsidR="00E04093" w:rsidRPr="00E04093" w:rsidRDefault="00E04093" w:rsidP="00E04093">
      <w:pPr>
        <w:pStyle w:val="Heading2"/>
        <w:numPr>
          <w:ilvl w:val="0"/>
          <w:numId w:val="4"/>
        </w:numPr>
        <w:spacing w:line="276" w:lineRule="auto"/>
        <w:rPr>
          <w:lang w:eastAsia="en-ID"/>
        </w:rPr>
      </w:pPr>
      <w:bookmarkStart w:id="11" w:name="_Toc94612291"/>
      <w:proofErr w:type="spellStart"/>
      <w:r>
        <w:rPr>
          <w:lang w:eastAsia="en-ID"/>
        </w:rPr>
        <w:t>Tujuan</w:t>
      </w:r>
      <w:bookmarkEnd w:id="11"/>
      <w:proofErr w:type="spellEnd"/>
    </w:p>
    <w:p w14:paraId="1E966B78" w14:textId="0F455BCF" w:rsidR="00E04093" w:rsidRDefault="00E04093" w:rsidP="00E04093">
      <w:pPr>
        <w:pStyle w:val="Subtitle"/>
      </w:pPr>
      <w:r>
        <w:rPr>
          <w:lang w:eastAsia="en-ID"/>
        </w:rPr>
        <w:tab/>
      </w:r>
      <w:bookmarkStart w:id="12" w:name="_Hlk92051885"/>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talenta</w:t>
      </w:r>
      <w:proofErr w:type="spellEnd"/>
      <w:r>
        <w:t xml:space="preserve"> </w:t>
      </w:r>
      <w:proofErr w:type="spellStart"/>
      <w:r>
        <w:t>berstandar</w:t>
      </w:r>
      <w:proofErr w:type="spellEnd"/>
      <w:r>
        <w:t xml:space="preserve"> </w:t>
      </w:r>
      <w:proofErr w:type="spellStart"/>
      <w:r>
        <w:t>tinggi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Industri</w:t>
      </w:r>
      <w:proofErr w:type="spellEnd"/>
      <w:r>
        <w:t xml:space="preserve">. Proses </w:t>
      </w:r>
      <w:proofErr w:type="spellStart"/>
      <w:r>
        <w:t>pembelajaran</w:t>
      </w:r>
      <w:proofErr w:type="spellEnd"/>
      <w:r>
        <w:t xml:space="preserve"> yang </w:t>
      </w:r>
      <w:proofErr w:type="spellStart"/>
      <w:r>
        <w:t>dilakukan</w:t>
      </w:r>
      <w:proofErr w:type="spellEnd"/>
      <w:r>
        <w:t xml:space="preserve"> </w:t>
      </w:r>
      <w:proofErr w:type="spellStart"/>
      <w:r>
        <w:t>adalah</w:t>
      </w:r>
      <w:proofErr w:type="spellEnd"/>
      <w:r>
        <w:t xml:space="preserve"> online learning, </w:t>
      </w:r>
      <w:proofErr w:type="spellStart"/>
      <w:r>
        <w:t>dimana</w:t>
      </w:r>
      <w:proofErr w:type="spellEnd"/>
      <w:r>
        <w:t xml:space="preserve"> </w:t>
      </w:r>
      <w:proofErr w:type="spellStart"/>
      <w:r>
        <w:t>peserta</w:t>
      </w:r>
      <w:proofErr w:type="spellEnd"/>
      <w:r>
        <w:t xml:space="preserve"> </w:t>
      </w:r>
      <w:proofErr w:type="spellStart"/>
      <w:r>
        <w:t>harus</w:t>
      </w:r>
      <w:proofErr w:type="spellEnd"/>
      <w:r>
        <w:t xml:space="preserve"> </w:t>
      </w:r>
      <w:proofErr w:type="spellStart"/>
      <w:r>
        <w:t>mengimplementasikan</w:t>
      </w:r>
      <w:proofErr w:type="spellEnd"/>
      <w:r>
        <w:t xml:space="preserve"> </w:t>
      </w:r>
      <w:proofErr w:type="spellStart"/>
      <w:r>
        <w:t>materi</w:t>
      </w:r>
      <w:proofErr w:type="spellEnd"/>
      <w:r>
        <w:t xml:space="preserve"> yang </w:t>
      </w:r>
      <w:proofErr w:type="spellStart"/>
      <w:r>
        <w:t>diperolehnya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melalui</w:t>
      </w:r>
      <w:proofErr w:type="spellEnd"/>
      <w:r>
        <w:t xml:space="preserve"> project dan </w:t>
      </w:r>
      <w:proofErr w:type="spellStart"/>
      <w:r>
        <w:t>tugas-tugas</w:t>
      </w:r>
      <w:proofErr w:type="spellEnd"/>
      <w:r>
        <w:t xml:space="preserve"> yang </w:t>
      </w:r>
      <w:proofErr w:type="spellStart"/>
      <w:r>
        <w:t>harus</w:t>
      </w:r>
      <w:proofErr w:type="spellEnd"/>
      <w:r>
        <w:t xml:space="preserve"> </w:t>
      </w:r>
      <w:proofErr w:type="spellStart"/>
      <w:r>
        <w:t>diselesaikan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setiap</w:t>
      </w:r>
      <w:proofErr w:type="spellEnd"/>
      <w:r>
        <w:t xml:space="preserve"> </w:t>
      </w:r>
      <w:proofErr w:type="spellStart"/>
      <w:r>
        <w:t>materinya</w:t>
      </w:r>
      <w:proofErr w:type="spellEnd"/>
      <w:r>
        <w:t>.</w:t>
      </w:r>
    </w:p>
    <w:p w14:paraId="0D493B57" w14:textId="63C3B111" w:rsidR="00E23D79" w:rsidRDefault="006C7F61" w:rsidP="00EE6EC8">
      <w:pPr>
        <w:pStyle w:val="Heading2"/>
        <w:numPr>
          <w:ilvl w:val="0"/>
          <w:numId w:val="4"/>
        </w:numPr>
        <w:spacing w:line="360" w:lineRule="auto"/>
      </w:pPr>
      <w:bookmarkStart w:id="13" w:name="_Toc94612292"/>
      <w:r>
        <w:rPr>
          <w:noProof/>
        </w:rPr>
        <w:lastRenderedPageBreak/>
        <mc:AlternateContent>
          <mc:Choice Requires="wps">
            <w:drawing>
              <wp:anchor distT="0" distB="0" distL="114300" distR="114300" simplePos="0" relativeHeight="251699200" behindDoc="0" locked="0" layoutInCell="1" allowOverlap="1" wp14:anchorId="014933CC" wp14:editId="7D101BE1">
                <wp:simplePos x="0" y="0"/>
                <wp:positionH relativeFrom="column">
                  <wp:posOffset>234315</wp:posOffset>
                </wp:positionH>
                <wp:positionV relativeFrom="paragraph">
                  <wp:posOffset>8571865</wp:posOffset>
                </wp:positionV>
                <wp:extent cx="576199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E44B6BB" w14:textId="03B28F5C" w:rsidR="006C7F61" w:rsidRPr="007419DD" w:rsidRDefault="006C7F61" w:rsidP="006C7F61">
                            <w:pPr>
                              <w:pStyle w:val="Caption"/>
                              <w:jc w:val="center"/>
                              <w:rPr>
                                <w:rFonts w:ascii="Times New Roman" w:hAnsi="Times New Roman"/>
                                <w:b/>
                                <w:noProof/>
                                <w:color w:val="auto"/>
                                <w:sz w:val="24"/>
                              </w:rPr>
                            </w:pPr>
                            <w:bookmarkStart w:id="14" w:name="_Toc92786868"/>
                            <w:r>
                              <w:t xml:space="preserve">gambar </w:t>
                            </w:r>
                            <w:r w:rsidR="004973A4">
                              <w:fldChar w:fldCharType="begin"/>
                            </w:r>
                            <w:r w:rsidR="004973A4">
                              <w:instrText xml:space="preserve"> SEQ gambar \* ARABIC </w:instrText>
                            </w:r>
                            <w:r w:rsidR="004973A4">
                              <w:fldChar w:fldCharType="separate"/>
                            </w:r>
                            <w:r w:rsidR="00687918">
                              <w:rPr>
                                <w:noProof/>
                              </w:rPr>
                              <w:t>1</w:t>
                            </w:r>
                            <w:r w:rsidR="004973A4">
                              <w:rPr>
                                <w:noProof/>
                              </w:rPr>
                              <w:fldChar w:fldCharType="end"/>
                            </w:r>
                            <w:r>
                              <w:t xml:space="preserve"> Jadwal kegiatan SIB di Dicoding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4933CC" id="_x0000_t202" coordsize="21600,21600" o:spt="202" path="m,l,21600r21600,l21600,xe">
                <v:stroke joinstyle="miter"/>
                <v:path gradientshapeok="t" o:connecttype="rect"/>
              </v:shapetype>
              <v:shape id="Text Box 15" o:spid="_x0000_s1026" type="#_x0000_t202" style="position:absolute;left:0;text-align:left;margin-left:18.45pt;margin-top:674.95pt;width:453.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wQFgIAADg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pM3rT/PZzQ2lJOXmH6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" stroked="f">
                <v:textbox style="mso-fit-shape-to-text:t" inset="0,0,0,0">
                  <w:txbxContent>
                    <w:p w14:paraId="4E44B6BB" w14:textId="03B28F5C" w:rsidR="006C7F61" w:rsidRPr="007419DD" w:rsidRDefault="006C7F61" w:rsidP="006C7F61">
                      <w:pPr>
                        <w:pStyle w:val="Caption"/>
                        <w:jc w:val="center"/>
                        <w:rPr>
                          <w:rFonts w:ascii="Times New Roman" w:hAnsi="Times New Roman"/>
                          <w:b/>
                          <w:noProof/>
                          <w:color w:val="auto"/>
                          <w:sz w:val="24"/>
                        </w:rPr>
                      </w:pPr>
                      <w:bookmarkStart w:id="15" w:name="_Toc92786868"/>
                      <w:r>
                        <w:t xml:space="preserve">gambar </w:t>
                      </w:r>
                      <w:r w:rsidR="004973A4">
                        <w:fldChar w:fldCharType="begin"/>
                      </w:r>
                      <w:r w:rsidR="004973A4">
                        <w:instrText xml:space="preserve"> SEQ gambar \* ARABIC </w:instrText>
                      </w:r>
                      <w:r w:rsidR="004973A4">
                        <w:fldChar w:fldCharType="separate"/>
                      </w:r>
                      <w:r w:rsidR="00687918">
                        <w:rPr>
                          <w:noProof/>
                        </w:rPr>
                        <w:t>1</w:t>
                      </w:r>
                      <w:r w:rsidR="004973A4">
                        <w:rPr>
                          <w:noProof/>
                        </w:rPr>
                        <w:fldChar w:fldCharType="end"/>
                      </w:r>
                      <w:r>
                        <w:t xml:space="preserve"> Jadwal kegiatan SIB di Dicoding</w:t>
                      </w:r>
                      <w:bookmarkEnd w:id="15"/>
                    </w:p>
                  </w:txbxContent>
                </v:textbox>
                <w10:wrap type="topAndBottom"/>
              </v:shape>
            </w:pict>
          </mc:Fallback>
        </mc:AlternateContent>
      </w:r>
      <w:r w:rsidR="00C672A4">
        <w:rPr>
          <w:noProof/>
        </w:rPr>
        <mc:AlternateContent>
          <mc:Choice Requires="wpg">
            <w:drawing>
              <wp:anchor distT="0" distB="0" distL="114300" distR="114300" simplePos="0" relativeHeight="251660288" behindDoc="0" locked="0" layoutInCell="1" allowOverlap="1" wp14:anchorId="11B78D77" wp14:editId="6E0A9121">
                <wp:simplePos x="0" y="0"/>
                <wp:positionH relativeFrom="column">
                  <wp:posOffset>234462</wp:posOffset>
                </wp:positionH>
                <wp:positionV relativeFrom="paragraph">
                  <wp:posOffset>263769</wp:posOffset>
                </wp:positionV>
                <wp:extent cx="5762087" cy="8288167"/>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5762087" cy="8288167"/>
                          <a:chOff x="0" y="0"/>
                          <a:chExt cx="5762087" cy="8288167"/>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9307" y="0"/>
                            <a:ext cx="5732780" cy="2872105"/>
                          </a:xfrm>
                          <a:prstGeom prst="rect">
                            <a:avLst/>
                          </a:prstGeom>
                          <a:noFill/>
                          <a:ln>
                            <a:noFill/>
                          </a:ln>
                        </pic:spPr>
                      </pic:pic>
                      <pic:pic xmlns:pic="http://schemas.openxmlformats.org/drawingml/2006/picture">
                        <pic:nvPicPr>
                          <pic:cNvPr id="3" name="Picture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9307" y="2731477"/>
                            <a:ext cx="5732780" cy="2872105"/>
                          </a:xfrm>
                          <a:prstGeom prst="rect">
                            <a:avLst/>
                          </a:prstGeom>
                          <a:noFill/>
                          <a:ln>
                            <a:noFill/>
                          </a:ln>
                        </pic:spPr>
                      </pic:pic>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5416062"/>
                            <a:ext cx="5732780" cy="2872105"/>
                          </a:xfrm>
                          <a:prstGeom prst="rect">
                            <a:avLst/>
                          </a:prstGeom>
                          <a:noFill/>
                          <a:ln>
                            <a:noFill/>
                          </a:ln>
                        </pic:spPr>
                      </pic:pic>
                    </wpg:wgp>
                  </a:graphicData>
                </a:graphic>
              </wp:anchor>
            </w:drawing>
          </mc:Choice>
          <mc:Fallback>
            <w:pict>
              <v:group w14:anchorId="1F4D4D07" id="Group 5" o:spid="_x0000_s1026" style="position:absolute;margin-left:18.45pt;margin-top:20.75pt;width:453.7pt;height:652.6pt;z-index:251660288" coordsize="57620,82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93;width:57327;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">
                  <v:imagedata r:id="rId25" o:title=""/>
                </v:shape>
                <v:shape id="Picture 3" o:spid="_x0000_s1028" type="#_x0000_t75" style="position:absolute;left:293;top:27314;width:57327;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">
                  <v:imagedata r:id="rId26" o:title=""/>
                </v:shape>
                <v:shape id="Picture 4" o:spid="_x0000_s1029" type="#_x0000_t75" style="position:absolute;top:54160;width:57327;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">
                  <v:imagedata r:id="rId27" o:title=""/>
                </v:shape>
                <w10:wrap type="topAndBottom"/>
              </v:group>
            </w:pict>
          </mc:Fallback>
        </mc:AlternateContent>
      </w:r>
      <w:proofErr w:type="spellStart"/>
      <w:r w:rsidR="000F3F09">
        <w:t>Jadwal</w:t>
      </w:r>
      <w:proofErr w:type="spellEnd"/>
      <w:r w:rsidR="000F3F09">
        <w:t xml:space="preserve"> </w:t>
      </w:r>
      <w:proofErr w:type="spellStart"/>
      <w:r w:rsidR="000F3F09">
        <w:t>Kegiatan</w:t>
      </w:r>
      <w:bookmarkEnd w:id="12"/>
      <w:bookmarkEnd w:id="13"/>
      <w:proofErr w:type="spellEnd"/>
    </w:p>
    <w:p w14:paraId="290C2464" w14:textId="77777777" w:rsidR="00E23D79" w:rsidRPr="003421BB" w:rsidRDefault="00E23D79" w:rsidP="0030717D">
      <w:pPr>
        <w:pStyle w:val="ListParagraph"/>
        <w:numPr>
          <w:ilvl w:val="0"/>
          <w:numId w:val="27"/>
        </w:numPr>
        <w:jc w:val="both"/>
      </w:pPr>
      <w:proofErr w:type="spellStart"/>
      <w:r w:rsidRPr="003421BB">
        <w:lastRenderedPageBreak/>
        <w:t>Minggu</w:t>
      </w:r>
      <w:proofErr w:type="spellEnd"/>
      <w:r w:rsidRPr="003421BB">
        <w:t xml:space="preserve"> </w:t>
      </w:r>
      <w:proofErr w:type="spellStart"/>
      <w:r w:rsidRPr="003421BB">
        <w:t>pertama</w:t>
      </w:r>
      <w:proofErr w:type="spellEnd"/>
    </w:p>
    <w:p w14:paraId="51DCC65A" w14:textId="77777777" w:rsidR="00E23D79" w:rsidRPr="003421BB" w:rsidRDefault="00E23D79" w:rsidP="0030717D">
      <w:pPr>
        <w:pBdr>
          <w:top w:val="nil"/>
          <w:left w:val="nil"/>
          <w:bottom w:val="nil"/>
          <w:right w:val="nil"/>
          <w:between w:val="nil"/>
        </w:pBdr>
        <w:ind w:left="359"/>
        <w:jc w:val="both"/>
        <w:rPr>
          <w:iCs/>
          <w:color w:val="000000"/>
        </w:rPr>
      </w:pPr>
      <w:r w:rsidRPr="003421BB">
        <w:rPr>
          <w:iCs/>
          <w:color w:val="000000"/>
        </w:rPr>
        <w:t xml:space="preserve">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pertama</w:t>
      </w:r>
      <w:proofErr w:type="spellEnd"/>
      <w:r w:rsidRPr="003421BB">
        <w:rPr>
          <w:iCs/>
          <w:color w:val="000000"/>
        </w:rPr>
        <w:t xml:space="preserve"> </w:t>
      </w:r>
      <w:proofErr w:type="spellStart"/>
      <w:r w:rsidRPr="003421BB">
        <w:rPr>
          <w:iCs/>
          <w:color w:val="000000"/>
        </w:rPr>
        <w:t>msib</w:t>
      </w:r>
      <w:proofErr w:type="spellEnd"/>
      <w:r w:rsidRPr="003421BB">
        <w:rPr>
          <w:iCs/>
          <w:color w:val="000000"/>
        </w:rPr>
        <w:t xml:space="preserve"> di </w:t>
      </w:r>
      <w:proofErr w:type="spellStart"/>
      <w:r w:rsidRPr="003421BB">
        <w:rPr>
          <w:iCs/>
          <w:color w:val="000000"/>
        </w:rPr>
        <w:t>Dicoding</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w:t>
      </w:r>
      <w:proofErr w:type="spellStart"/>
      <w:r w:rsidRPr="003421BB">
        <w:rPr>
          <w:iCs/>
          <w:color w:val="000000"/>
        </w:rPr>
        <w:t>mengenai</w:t>
      </w:r>
      <w:proofErr w:type="spellEnd"/>
      <w:r w:rsidRPr="003421BB">
        <w:rPr>
          <w:iCs/>
          <w:color w:val="000000"/>
        </w:rPr>
        <w:t xml:space="preserve"> </w:t>
      </w:r>
      <w:proofErr w:type="spellStart"/>
      <w:r w:rsidRPr="003421BB">
        <w:rPr>
          <w:iCs/>
          <w:color w:val="000000"/>
        </w:rPr>
        <w:t>dasar-dasar</w:t>
      </w:r>
      <w:proofErr w:type="spellEnd"/>
      <w:r w:rsidRPr="003421BB">
        <w:rPr>
          <w:iCs/>
          <w:color w:val="000000"/>
        </w:rPr>
        <w:t xml:space="preserve"> yang </w:t>
      </w:r>
      <w:proofErr w:type="spellStart"/>
      <w:r w:rsidRPr="003421BB">
        <w:rPr>
          <w:iCs/>
          <w:color w:val="000000"/>
        </w:rPr>
        <w:t>harus</w:t>
      </w:r>
      <w:proofErr w:type="spellEnd"/>
      <w:r w:rsidRPr="003421BB">
        <w:rPr>
          <w:iCs/>
          <w:color w:val="000000"/>
        </w:rPr>
        <w:t xml:space="preserve"> </w:t>
      </w:r>
      <w:proofErr w:type="spellStart"/>
      <w:r w:rsidRPr="003421BB">
        <w:rPr>
          <w:iCs/>
          <w:color w:val="000000"/>
        </w:rPr>
        <w:t>dikuasai</w:t>
      </w:r>
      <w:proofErr w:type="spellEnd"/>
      <w:r w:rsidRPr="003421BB">
        <w:rPr>
          <w:iCs/>
          <w:color w:val="000000"/>
        </w:rPr>
        <w:t xml:space="preserve"> oleh programmer, </w:t>
      </w:r>
      <w:proofErr w:type="spellStart"/>
      <w:r w:rsidRPr="003421BB">
        <w:rPr>
          <w:iCs/>
          <w:color w:val="000000"/>
        </w:rPr>
        <w:t>materi</w:t>
      </w:r>
      <w:proofErr w:type="spellEnd"/>
      <w:r w:rsidRPr="003421BB">
        <w:rPr>
          <w:iCs/>
          <w:color w:val="000000"/>
        </w:rPr>
        <w:t xml:space="preserve"> yang </w:t>
      </w:r>
      <w:proofErr w:type="spellStart"/>
      <w:r w:rsidRPr="003421BB">
        <w:rPr>
          <w:iCs/>
          <w:color w:val="000000"/>
        </w:rPr>
        <w:t>disampaikan</w:t>
      </w:r>
      <w:proofErr w:type="spellEnd"/>
      <w:r w:rsidRPr="003421BB">
        <w:rPr>
          <w:iCs/>
          <w:color w:val="000000"/>
        </w:rPr>
        <w:t xml:space="preserve"> </w:t>
      </w:r>
      <w:proofErr w:type="spellStart"/>
      <w:r w:rsidRPr="003421BB">
        <w:rPr>
          <w:iCs/>
          <w:color w:val="000000"/>
        </w:rPr>
        <w:t>meliputi</w:t>
      </w:r>
      <w:proofErr w:type="spellEnd"/>
      <w:r w:rsidRPr="003421BB">
        <w:rPr>
          <w:iCs/>
          <w:color w:val="000000"/>
        </w:rPr>
        <w:t xml:space="preserve"> </w:t>
      </w:r>
      <w:proofErr w:type="spellStart"/>
      <w:r w:rsidRPr="003421BB">
        <w:rPr>
          <w:iCs/>
          <w:color w:val="000000"/>
        </w:rPr>
        <w:t>memulai</w:t>
      </w:r>
      <w:proofErr w:type="spellEnd"/>
      <w:r w:rsidRPr="003421BB">
        <w:rPr>
          <w:iCs/>
          <w:color w:val="000000"/>
        </w:rPr>
        <w:t xml:space="preserve"> </w:t>
      </w:r>
      <w:proofErr w:type="spellStart"/>
      <w:r w:rsidRPr="003421BB">
        <w:rPr>
          <w:iCs/>
          <w:color w:val="000000"/>
        </w:rPr>
        <w:t>dasar</w:t>
      </w:r>
      <w:proofErr w:type="spellEnd"/>
      <w:r w:rsidRPr="003421BB">
        <w:rPr>
          <w:iCs/>
          <w:color w:val="000000"/>
        </w:rPr>
        <w:t xml:space="preserve"> </w:t>
      </w:r>
      <w:proofErr w:type="spellStart"/>
      <w:r w:rsidRPr="003421BB">
        <w:rPr>
          <w:iCs/>
          <w:color w:val="000000"/>
        </w:rPr>
        <w:t>pemrograman</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menjadi</w:t>
      </w:r>
      <w:proofErr w:type="spellEnd"/>
      <w:r w:rsidRPr="003421BB">
        <w:rPr>
          <w:iCs/>
          <w:color w:val="000000"/>
        </w:rPr>
        <w:t xml:space="preserve"> </w:t>
      </w:r>
      <w:proofErr w:type="spellStart"/>
      <w:r w:rsidRPr="003421BB">
        <w:rPr>
          <w:iCs/>
          <w:color w:val="000000"/>
        </w:rPr>
        <w:t>pengembang</w:t>
      </w:r>
      <w:proofErr w:type="spellEnd"/>
      <w:r w:rsidRPr="003421BB">
        <w:rPr>
          <w:iCs/>
          <w:color w:val="000000"/>
        </w:rPr>
        <w:t xml:space="preserve"> software, </w:t>
      </w:r>
      <w:proofErr w:type="spellStart"/>
      <w:r w:rsidRPr="003421BB">
        <w:rPr>
          <w:iCs/>
          <w:color w:val="000000"/>
        </w:rPr>
        <w:t>belajar</w:t>
      </w:r>
      <w:proofErr w:type="spellEnd"/>
      <w:r w:rsidRPr="003421BB">
        <w:rPr>
          <w:iCs/>
          <w:color w:val="000000"/>
        </w:rPr>
        <w:t xml:space="preserve"> </w:t>
      </w:r>
      <w:proofErr w:type="spellStart"/>
      <w:r w:rsidRPr="003421BB">
        <w:rPr>
          <w:iCs/>
          <w:color w:val="000000"/>
        </w:rPr>
        <w:t>vcs</w:t>
      </w:r>
      <w:proofErr w:type="spellEnd"/>
      <w:r w:rsidRPr="003421BB">
        <w:rPr>
          <w:iCs/>
          <w:color w:val="000000"/>
        </w:rPr>
        <w:t xml:space="preserve"> </w:t>
      </w:r>
      <w:proofErr w:type="spellStart"/>
      <w:r w:rsidRPr="003421BB">
        <w:rPr>
          <w:iCs/>
          <w:color w:val="000000"/>
        </w:rPr>
        <w:t>atau</w:t>
      </w:r>
      <w:proofErr w:type="spellEnd"/>
      <w:r w:rsidRPr="003421BB">
        <w:rPr>
          <w:iCs/>
          <w:color w:val="000000"/>
        </w:rPr>
        <w:t xml:space="preserve"> </w:t>
      </w:r>
      <w:r w:rsidRPr="003421BB">
        <w:rPr>
          <w:i/>
          <w:color w:val="000000"/>
        </w:rPr>
        <w:t xml:space="preserve">version control system </w:t>
      </w:r>
      <w:proofErr w:type="spellStart"/>
      <w:r w:rsidRPr="003421BB">
        <w:rPr>
          <w:iCs/>
          <w:color w:val="000000"/>
        </w:rPr>
        <w:t>dimana</w:t>
      </w:r>
      <w:proofErr w:type="spellEnd"/>
      <w:r w:rsidRPr="003421BB">
        <w:rPr>
          <w:iCs/>
          <w:color w:val="000000"/>
        </w:rPr>
        <w:t xml:space="preserve"> </w:t>
      </w:r>
      <w:proofErr w:type="spellStart"/>
      <w:r w:rsidRPr="003421BB">
        <w:rPr>
          <w:iCs/>
          <w:color w:val="000000"/>
        </w:rPr>
        <w:t>vcs</w:t>
      </w:r>
      <w:proofErr w:type="spellEnd"/>
      <w:r w:rsidRPr="003421BB">
        <w:rPr>
          <w:iCs/>
          <w:color w:val="000000"/>
        </w:rPr>
        <w:t xml:space="preserve"> yang </w:t>
      </w:r>
      <w:proofErr w:type="spellStart"/>
      <w:r w:rsidRPr="003421BB">
        <w:rPr>
          <w:iCs/>
          <w:color w:val="000000"/>
        </w:rPr>
        <w:t>digunakan</w:t>
      </w:r>
      <w:proofErr w:type="spellEnd"/>
      <w:r w:rsidRPr="003421BB">
        <w:rPr>
          <w:iCs/>
          <w:color w:val="000000"/>
        </w:rPr>
        <w:t xml:space="preserve"> </w:t>
      </w:r>
      <w:proofErr w:type="spellStart"/>
      <w:r w:rsidRPr="003421BB">
        <w:rPr>
          <w:iCs/>
          <w:color w:val="000000"/>
        </w:rPr>
        <w:t>adalah</w:t>
      </w:r>
      <w:proofErr w:type="spellEnd"/>
      <w:r w:rsidRPr="003421BB">
        <w:rPr>
          <w:iCs/>
          <w:color w:val="000000"/>
        </w:rPr>
        <w:t xml:space="preserve"> </w:t>
      </w:r>
      <w:proofErr w:type="spellStart"/>
      <w:r w:rsidRPr="003421BB">
        <w:rPr>
          <w:iCs/>
          <w:color w:val="000000"/>
        </w:rPr>
        <w:t>github</w:t>
      </w:r>
      <w:proofErr w:type="spellEnd"/>
      <w:r w:rsidRPr="003421BB">
        <w:rPr>
          <w:iCs/>
          <w:color w:val="000000"/>
        </w:rPr>
        <w:t xml:space="preserve">, </w:t>
      </w:r>
      <w:proofErr w:type="spellStart"/>
      <w:r w:rsidRPr="003421BB">
        <w:rPr>
          <w:iCs/>
          <w:color w:val="000000"/>
        </w:rPr>
        <w:t>serta</w:t>
      </w:r>
      <w:proofErr w:type="spellEnd"/>
      <w:r w:rsidRPr="003421BB">
        <w:rPr>
          <w:iCs/>
          <w:color w:val="000000"/>
        </w:rPr>
        <w:t xml:space="preserve"> </w:t>
      </w:r>
      <w:proofErr w:type="spellStart"/>
      <w:r w:rsidRPr="003421BB">
        <w:rPr>
          <w:iCs/>
          <w:color w:val="000000"/>
        </w:rPr>
        <w:t>pengenalan</w:t>
      </w:r>
      <w:proofErr w:type="spellEnd"/>
      <w:r w:rsidRPr="003421BB">
        <w:rPr>
          <w:iCs/>
          <w:color w:val="000000"/>
        </w:rPr>
        <w:t xml:space="preserve"> </w:t>
      </w:r>
      <w:proofErr w:type="spellStart"/>
      <w:r w:rsidRPr="003421BB">
        <w:rPr>
          <w:iCs/>
          <w:color w:val="000000"/>
        </w:rPr>
        <w:t>logika</w:t>
      </w:r>
      <w:proofErr w:type="spellEnd"/>
      <w:r w:rsidRPr="003421BB">
        <w:rPr>
          <w:iCs/>
          <w:color w:val="000000"/>
        </w:rPr>
        <w:t xml:space="preserve"> </w:t>
      </w:r>
      <w:proofErr w:type="spellStart"/>
      <w:r w:rsidRPr="003421BB">
        <w:rPr>
          <w:iCs/>
          <w:color w:val="000000"/>
        </w:rPr>
        <w:t>pemrograman</w:t>
      </w:r>
      <w:proofErr w:type="spellEnd"/>
      <w:r w:rsidRPr="003421BB">
        <w:rPr>
          <w:iCs/>
          <w:color w:val="000000"/>
        </w:rPr>
        <w:t xml:space="preserve"> yang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membantu</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dalam</w:t>
      </w:r>
      <w:proofErr w:type="spellEnd"/>
      <w:r w:rsidRPr="003421BB">
        <w:rPr>
          <w:iCs/>
          <w:color w:val="000000"/>
        </w:rPr>
        <w:t xml:space="preserve"> </w:t>
      </w:r>
      <w:proofErr w:type="spellStart"/>
      <w:r w:rsidRPr="003421BB">
        <w:rPr>
          <w:iCs/>
          <w:color w:val="000000"/>
        </w:rPr>
        <w:t>melatih</w:t>
      </w:r>
      <w:proofErr w:type="spellEnd"/>
      <w:r w:rsidRPr="003421BB">
        <w:rPr>
          <w:iCs/>
          <w:color w:val="000000"/>
        </w:rPr>
        <w:t xml:space="preserve"> </w:t>
      </w:r>
      <w:proofErr w:type="spellStart"/>
      <w:r w:rsidRPr="003421BB">
        <w:rPr>
          <w:iCs/>
          <w:color w:val="000000"/>
        </w:rPr>
        <w:t>pemahaman</w:t>
      </w:r>
      <w:proofErr w:type="spellEnd"/>
      <w:r w:rsidRPr="003421BB">
        <w:rPr>
          <w:iCs/>
          <w:color w:val="000000"/>
        </w:rPr>
        <w:t xml:space="preserve"> </w:t>
      </w:r>
      <w:proofErr w:type="spellStart"/>
      <w:r w:rsidRPr="003421BB">
        <w:rPr>
          <w:iCs/>
          <w:color w:val="000000"/>
        </w:rPr>
        <w:t>cara</w:t>
      </w:r>
      <w:proofErr w:type="spellEnd"/>
      <w:r w:rsidRPr="003421BB">
        <w:rPr>
          <w:iCs/>
          <w:color w:val="000000"/>
        </w:rPr>
        <w:t xml:space="preserve"> </w:t>
      </w:r>
      <w:proofErr w:type="spellStart"/>
      <w:r w:rsidRPr="003421BB">
        <w:rPr>
          <w:iCs/>
          <w:color w:val="000000"/>
        </w:rPr>
        <w:t>sebuah</w:t>
      </w:r>
      <w:proofErr w:type="spellEnd"/>
      <w:r w:rsidRPr="003421BB">
        <w:rPr>
          <w:iCs/>
          <w:color w:val="000000"/>
        </w:rPr>
        <w:t xml:space="preserve"> </w:t>
      </w:r>
      <w:proofErr w:type="spellStart"/>
      <w:r w:rsidRPr="003421BB">
        <w:rPr>
          <w:iCs/>
          <w:color w:val="000000"/>
        </w:rPr>
        <w:t>kode</w:t>
      </w:r>
      <w:proofErr w:type="spellEnd"/>
      <w:r w:rsidRPr="003421BB">
        <w:rPr>
          <w:iCs/>
          <w:color w:val="000000"/>
        </w:rPr>
        <w:t xml:space="preserve"> </w:t>
      </w:r>
      <w:proofErr w:type="spellStart"/>
      <w:r w:rsidRPr="003421BB">
        <w:rPr>
          <w:iCs/>
          <w:color w:val="000000"/>
        </w:rPr>
        <w:t>dibuat</w:t>
      </w:r>
      <w:proofErr w:type="spellEnd"/>
      <w:r w:rsidRPr="003421BB">
        <w:rPr>
          <w:iCs/>
          <w:color w:val="000000"/>
        </w:rPr>
        <w:t xml:space="preserve"> </w:t>
      </w:r>
      <w:proofErr w:type="spellStart"/>
      <w:r w:rsidRPr="003421BB">
        <w:rPr>
          <w:iCs/>
          <w:color w:val="000000"/>
        </w:rPr>
        <w:t>berdasarkan</w:t>
      </w:r>
      <w:proofErr w:type="spellEnd"/>
      <w:r w:rsidRPr="003421BB">
        <w:rPr>
          <w:iCs/>
          <w:color w:val="000000"/>
        </w:rPr>
        <w:t xml:space="preserve"> </w:t>
      </w:r>
      <w:proofErr w:type="spellStart"/>
      <w:r w:rsidRPr="003421BB">
        <w:rPr>
          <w:iCs/>
          <w:color w:val="000000"/>
        </w:rPr>
        <w:t>logika</w:t>
      </w:r>
      <w:proofErr w:type="spellEnd"/>
      <w:r w:rsidRPr="003421BB">
        <w:rPr>
          <w:iCs/>
          <w:color w:val="000000"/>
        </w:rPr>
        <w:t>.</w:t>
      </w:r>
    </w:p>
    <w:p w14:paraId="1DB2431D"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kedua</w:t>
      </w:r>
      <w:proofErr w:type="spellEnd"/>
    </w:p>
    <w:p w14:paraId="5AC56FE6" w14:textId="77777777" w:rsidR="00E23D79" w:rsidRPr="003421BB" w:rsidRDefault="00E23D79" w:rsidP="0030717D">
      <w:pPr>
        <w:pBdr>
          <w:top w:val="nil"/>
          <w:left w:val="nil"/>
          <w:bottom w:val="nil"/>
          <w:right w:val="nil"/>
          <w:between w:val="nil"/>
        </w:pBdr>
        <w:ind w:left="359"/>
        <w:jc w:val="both"/>
        <w:rPr>
          <w:iCs/>
          <w:color w:val="000000"/>
        </w:rPr>
      </w:pPr>
      <w:r w:rsidRPr="003421BB">
        <w:rPr>
          <w:iCs/>
          <w:color w:val="000000"/>
        </w:rPr>
        <w:t xml:space="preserve">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berikutnya</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yang </w:t>
      </w:r>
      <w:proofErr w:type="spellStart"/>
      <w:r w:rsidRPr="003421BB">
        <w:rPr>
          <w:iCs/>
          <w:color w:val="000000"/>
        </w:rPr>
        <w:t>diberikan</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mulai</w:t>
      </w:r>
      <w:proofErr w:type="spellEnd"/>
      <w:r w:rsidRPr="003421BB">
        <w:rPr>
          <w:iCs/>
          <w:color w:val="000000"/>
        </w:rPr>
        <w:t xml:space="preserve"> </w:t>
      </w:r>
      <w:proofErr w:type="spellStart"/>
      <w:r w:rsidRPr="003421BB">
        <w:rPr>
          <w:iCs/>
          <w:color w:val="000000"/>
        </w:rPr>
        <w:t>memasuki</w:t>
      </w:r>
      <w:proofErr w:type="spellEnd"/>
      <w:r w:rsidRPr="003421BB">
        <w:rPr>
          <w:iCs/>
          <w:color w:val="000000"/>
        </w:rPr>
        <w:t xml:space="preserve"> Bahasa </w:t>
      </w:r>
      <w:proofErr w:type="spellStart"/>
      <w:r w:rsidRPr="003421BB">
        <w:rPr>
          <w:iCs/>
          <w:color w:val="000000"/>
        </w:rPr>
        <w:t>pemrograman</w:t>
      </w:r>
      <w:proofErr w:type="spellEnd"/>
      <w:r w:rsidRPr="003421BB">
        <w:rPr>
          <w:iCs/>
          <w:color w:val="000000"/>
        </w:rPr>
        <w:t xml:space="preserve">, </w:t>
      </w:r>
      <w:proofErr w:type="spellStart"/>
      <w:r w:rsidRPr="003421BB">
        <w:rPr>
          <w:iCs/>
          <w:color w:val="000000"/>
        </w:rPr>
        <w:t>karena</w:t>
      </w:r>
      <w:proofErr w:type="spellEnd"/>
      <w:r w:rsidRPr="003421BB">
        <w:rPr>
          <w:iCs/>
          <w:color w:val="000000"/>
        </w:rPr>
        <w:t xml:space="preserve"> </w:t>
      </w:r>
      <w:proofErr w:type="spellStart"/>
      <w:r w:rsidRPr="003421BB">
        <w:rPr>
          <w:iCs/>
          <w:color w:val="000000"/>
        </w:rPr>
        <w:t>fokus</w:t>
      </w:r>
      <w:proofErr w:type="spellEnd"/>
      <w:r w:rsidRPr="003421BB">
        <w:rPr>
          <w:iCs/>
          <w:color w:val="000000"/>
        </w:rPr>
        <w:t xml:space="preserve"> </w:t>
      </w:r>
      <w:proofErr w:type="spellStart"/>
      <w:r w:rsidRPr="003421BB">
        <w:rPr>
          <w:iCs/>
          <w:color w:val="000000"/>
        </w:rPr>
        <w:t>msib</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adalah</w:t>
      </w:r>
      <w:proofErr w:type="spellEnd"/>
      <w:r w:rsidRPr="003421BB">
        <w:rPr>
          <w:iCs/>
          <w:color w:val="000000"/>
        </w:rPr>
        <w:t xml:space="preserve"> </w:t>
      </w:r>
      <w:proofErr w:type="spellStart"/>
      <w:r w:rsidRPr="003421BB">
        <w:rPr>
          <w:iCs/>
          <w:color w:val="000000"/>
        </w:rPr>
        <w:t>pengembangan</w:t>
      </w:r>
      <w:proofErr w:type="spellEnd"/>
      <w:r w:rsidRPr="003421BB">
        <w:rPr>
          <w:iCs/>
          <w:color w:val="000000"/>
        </w:rPr>
        <w:t xml:space="preserve">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maka</w:t>
      </w:r>
      <w:proofErr w:type="spellEnd"/>
      <w:r w:rsidRPr="003421BB">
        <w:rPr>
          <w:iCs/>
          <w:color w:val="000000"/>
        </w:rPr>
        <w:t xml:space="preserve"> </w:t>
      </w:r>
      <w:proofErr w:type="spellStart"/>
      <w:r w:rsidRPr="003421BB">
        <w:rPr>
          <w:iCs/>
          <w:color w:val="000000"/>
        </w:rPr>
        <w:t>sesuai</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standard </w:t>
      </w:r>
      <w:proofErr w:type="spellStart"/>
      <w:r w:rsidRPr="003421BB">
        <w:rPr>
          <w:iCs/>
          <w:color w:val="000000"/>
        </w:rPr>
        <w:t>kurikulum</w:t>
      </w:r>
      <w:proofErr w:type="spellEnd"/>
      <w:r w:rsidRPr="003421BB">
        <w:rPr>
          <w:iCs/>
          <w:color w:val="000000"/>
        </w:rPr>
        <w:t xml:space="preserve"> yang </w:t>
      </w:r>
      <w:proofErr w:type="spellStart"/>
      <w:r w:rsidRPr="003421BB">
        <w:rPr>
          <w:iCs/>
          <w:color w:val="000000"/>
        </w:rPr>
        <w:t>telah</w:t>
      </w:r>
      <w:proofErr w:type="spellEnd"/>
      <w:r w:rsidRPr="003421BB">
        <w:rPr>
          <w:iCs/>
          <w:color w:val="000000"/>
        </w:rPr>
        <w:t xml:space="preserve"> </w:t>
      </w:r>
      <w:proofErr w:type="spellStart"/>
      <w:r w:rsidRPr="003421BB">
        <w:rPr>
          <w:iCs/>
          <w:color w:val="000000"/>
        </w:rPr>
        <w:t>ditetapkan</w:t>
      </w:r>
      <w:proofErr w:type="spellEnd"/>
      <w:r w:rsidRPr="003421BB">
        <w:rPr>
          <w:iCs/>
          <w:color w:val="000000"/>
        </w:rPr>
        <w:t xml:space="preserve"> oleh google,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diberikan</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bahasa</w:t>
      </w:r>
      <w:proofErr w:type="spellEnd"/>
      <w:r w:rsidRPr="003421BB">
        <w:rPr>
          <w:iCs/>
          <w:color w:val="000000"/>
        </w:rPr>
        <w:t xml:space="preserve"> </w:t>
      </w:r>
      <w:proofErr w:type="spellStart"/>
      <w:r w:rsidRPr="003421BB">
        <w:rPr>
          <w:iCs/>
          <w:color w:val="000000"/>
        </w:rPr>
        <w:t>pemrograman</w:t>
      </w:r>
      <w:proofErr w:type="spellEnd"/>
      <w:r w:rsidRPr="003421BB">
        <w:rPr>
          <w:iCs/>
          <w:color w:val="000000"/>
        </w:rPr>
        <w:t xml:space="preserve"> </w:t>
      </w:r>
      <w:proofErr w:type="spellStart"/>
      <w:r w:rsidRPr="003421BB">
        <w:rPr>
          <w:iCs/>
          <w:color w:val="000000"/>
        </w:rPr>
        <w:t>kotlin</w:t>
      </w:r>
      <w:proofErr w:type="spellEnd"/>
      <w:r w:rsidRPr="003421BB">
        <w:rPr>
          <w:iCs/>
          <w:color w:val="000000"/>
        </w:rPr>
        <w:t xml:space="preserve"> </w:t>
      </w:r>
      <w:proofErr w:type="spellStart"/>
      <w:r w:rsidRPr="003421BB">
        <w:rPr>
          <w:iCs/>
          <w:color w:val="000000"/>
        </w:rPr>
        <w:t>sebagai</w:t>
      </w:r>
      <w:proofErr w:type="spellEnd"/>
      <w:r w:rsidRPr="003421BB">
        <w:rPr>
          <w:iCs/>
          <w:color w:val="000000"/>
        </w:rPr>
        <w:t xml:space="preserve"> </w:t>
      </w:r>
      <w:proofErr w:type="spellStart"/>
      <w:r w:rsidRPr="003421BB">
        <w:rPr>
          <w:iCs/>
          <w:color w:val="000000"/>
        </w:rPr>
        <w:t>dasar</w:t>
      </w:r>
      <w:proofErr w:type="spellEnd"/>
      <w:r w:rsidRPr="003421BB">
        <w:rPr>
          <w:iCs/>
          <w:color w:val="000000"/>
        </w:rPr>
        <w:t xml:space="preserve"> yang </w:t>
      </w:r>
      <w:proofErr w:type="spellStart"/>
      <w:r w:rsidRPr="003421BB">
        <w:rPr>
          <w:iCs/>
          <w:color w:val="000000"/>
        </w:rPr>
        <w:t>baik</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menjadi</w:t>
      </w:r>
      <w:proofErr w:type="spellEnd"/>
      <w:r w:rsidRPr="003421BB">
        <w:rPr>
          <w:iCs/>
          <w:color w:val="000000"/>
        </w:rPr>
        <w:t xml:space="preserve"> </w:t>
      </w:r>
      <w:proofErr w:type="spellStart"/>
      <w:r w:rsidRPr="003421BB">
        <w:rPr>
          <w:iCs/>
          <w:color w:val="000000"/>
        </w:rPr>
        <w:t>pengembang</w:t>
      </w:r>
      <w:proofErr w:type="spellEnd"/>
      <w:r w:rsidRPr="003421BB">
        <w:rPr>
          <w:iCs/>
          <w:color w:val="000000"/>
        </w:rPr>
        <w:t xml:space="preserve"> </w:t>
      </w:r>
      <w:proofErr w:type="spellStart"/>
      <w:r w:rsidRPr="003421BB">
        <w:rPr>
          <w:iCs/>
          <w:color w:val="000000"/>
        </w:rPr>
        <w:t>aplikasi</w:t>
      </w:r>
      <w:proofErr w:type="spellEnd"/>
      <w:r w:rsidRPr="003421BB">
        <w:rPr>
          <w:iCs/>
          <w:color w:val="000000"/>
        </w:rPr>
        <w:t xml:space="preserve"> android.</w:t>
      </w:r>
    </w:p>
    <w:p w14:paraId="6362A584"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ketiga</w:t>
      </w:r>
      <w:proofErr w:type="spellEnd"/>
    </w:p>
    <w:p w14:paraId="5A74A66C" w14:textId="77777777" w:rsidR="00E23D79" w:rsidRPr="003421BB" w:rsidRDefault="00E23D79" w:rsidP="0030717D">
      <w:pPr>
        <w:pBdr>
          <w:top w:val="nil"/>
          <w:left w:val="nil"/>
          <w:bottom w:val="nil"/>
          <w:right w:val="nil"/>
          <w:between w:val="nil"/>
        </w:pBdr>
        <w:ind w:left="359"/>
        <w:jc w:val="both"/>
        <w:rPr>
          <w:iCs/>
          <w:color w:val="000000"/>
        </w:rPr>
      </w:pPr>
      <w:r w:rsidRPr="003421BB">
        <w:rPr>
          <w:iCs/>
          <w:color w:val="000000"/>
        </w:rPr>
        <w:t xml:space="preserve">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masih</w:t>
      </w:r>
      <w:proofErr w:type="spellEnd"/>
      <w:r w:rsidRPr="003421BB">
        <w:rPr>
          <w:iCs/>
          <w:color w:val="000000"/>
        </w:rPr>
        <w:t xml:space="preserve"> </w:t>
      </w:r>
      <w:proofErr w:type="spellStart"/>
      <w:r w:rsidRPr="003421BB">
        <w:rPr>
          <w:iCs/>
          <w:color w:val="000000"/>
        </w:rPr>
        <w:t>melanjutkan</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sebelumnya</w:t>
      </w:r>
      <w:proofErr w:type="spellEnd"/>
      <w:r w:rsidRPr="003421BB">
        <w:rPr>
          <w:iCs/>
          <w:color w:val="000000"/>
        </w:rPr>
        <w:t xml:space="preserve">, </w:t>
      </w:r>
      <w:proofErr w:type="spellStart"/>
      <w:r w:rsidRPr="003421BB">
        <w:rPr>
          <w:iCs/>
          <w:color w:val="000000"/>
        </w:rPr>
        <w:t>yaitu</w:t>
      </w:r>
      <w:proofErr w:type="spellEnd"/>
      <w:r w:rsidRPr="003421BB">
        <w:rPr>
          <w:iCs/>
          <w:color w:val="000000"/>
        </w:rPr>
        <w:t xml:space="preserve"> </w:t>
      </w:r>
      <w:proofErr w:type="spellStart"/>
      <w:r w:rsidRPr="003421BB">
        <w:rPr>
          <w:iCs/>
          <w:color w:val="000000"/>
        </w:rPr>
        <w:t>pembelajaran</w:t>
      </w:r>
      <w:proofErr w:type="spellEnd"/>
      <w:r w:rsidRPr="003421BB">
        <w:rPr>
          <w:iCs/>
          <w:color w:val="000000"/>
        </w:rPr>
        <w:t xml:space="preserve"> </w:t>
      </w:r>
      <w:proofErr w:type="spellStart"/>
      <w:r w:rsidRPr="003421BB">
        <w:rPr>
          <w:iCs/>
          <w:color w:val="000000"/>
        </w:rPr>
        <w:t>bahasa</w:t>
      </w:r>
      <w:proofErr w:type="spellEnd"/>
      <w:r w:rsidRPr="003421BB">
        <w:rPr>
          <w:iCs/>
          <w:color w:val="000000"/>
        </w:rPr>
        <w:t xml:space="preserve"> </w:t>
      </w:r>
      <w:proofErr w:type="spellStart"/>
      <w:r w:rsidRPr="003421BB">
        <w:rPr>
          <w:iCs/>
          <w:color w:val="000000"/>
        </w:rPr>
        <w:t>pemrograman</w:t>
      </w:r>
      <w:proofErr w:type="spellEnd"/>
      <w:r w:rsidRPr="003421BB">
        <w:rPr>
          <w:iCs/>
          <w:color w:val="000000"/>
        </w:rPr>
        <w:t xml:space="preserve"> </w:t>
      </w:r>
      <w:proofErr w:type="spellStart"/>
      <w:r w:rsidRPr="003421BB">
        <w:rPr>
          <w:iCs/>
          <w:color w:val="000000"/>
        </w:rPr>
        <w:t>kotlin</w:t>
      </w:r>
      <w:proofErr w:type="spellEnd"/>
      <w:r w:rsidRPr="003421BB">
        <w:rPr>
          <w:iCs/>
          <w:color w:val="000000"/>
        </w:rPr>
        <w:t xml:space="preserve">, </w:t>
      </w:r>
      <w:proofErr w:type="spellStart"/>
      <w:r w:rsidRPr="003421BB">
        <w:rPr>
          <w:iCs/>
          <w:color w:val="000000"/>
        </w:rPr>
        <w:t>selain</w:t>
      </w:r>
      <w:proofErr w:type="spellEnd"/>
      <w:r w:rsidRPr="003421BB">
        <w:rPr>
          <w:iCs/>
          <w:color w:val="000000"/>
        </w:rPr>
        <w:t xml:space="preserve"> </w:t>
      </w:r>
      <w:proofErr w:type="spellStart"/>
      <w:r w:rsidRPr="003421BB">
        <w:rPr>
          <w:iCs/>
          <w:color w:val="000000"/>
        </w:rPr>
        <w:t>itu</w:t>
      </w:r>
      <w:proofErr w:type="spellEnd"/>
      <w:r w:rsidRPr="003421BB">
        <w:rPr>
          <w:iCs/>
          <w:color w:val="000000"/>
        </w:rPr>
        <w:t xml:space="preserve">, di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juga </w:t>
      </w:r>
      <w:proofErr w:type="spellStart"/>
      <w:r w:rsidRPr="003421BB">
        <w:rPr>
          <w:iCs/>
          <w:color w:val="000000"/>
        </w:rPr>
        <w:t>diberikan</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tambahan</w:t>
      </w:r>
      <w:proofErr w:type="spellEnd"/>
      <w:r w:rsidRPr="003421BB">
        <w:rPr>
          <w:iCs/>
          <w:color w:val="000000"/>
        </w:rPr>
        <w:t xml:space="preserve"> lain </w:t>
      </w:r>
      <w:proofErr w:type="spellStart"/>
      <w:r w:rsidRPr="003421BB">
        <w:rPr>
          <w:iCs/>
          <w:color w:val="000000"/>
        </w:rPr>
        <w:t>yaitu</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w:t>
      </w:r>
      <w:proofErr w:type="spellStart"/>
      <w:r w:rsidRPr="003421BB">
        <w:rPr>
          <w:iCs/>
          <w:color w:val="000000"/>
        </w:rPr>
        <w:t>prinsip</w:t>
      </w:r>
      <w:proofErr w:type="spellEnd"/>
      <w:r w:rsidRPr="003421BB">
        <w:rPr>
          <w:iCs/>
          <w:color w:val="000000"/>
        </w:rPr>
        <w:t xml:space="preserve"> </w:t>
      </w:r>
      <w:proofErr w:type="spellStart"/>
      <w:r w:rsidRPr="003421BB">
        <w:rPr>
          <w:iCs/>
          <w:color w:val="000000"/>
        </w:rPr>
        <w:t>pengembangan</w:t>
      </w:r>
      <w:proofErr w:type="spellEnd"/>
      <w:r w:rsidRPr="003421BB">
        <w:rPr>
          <w:iCs/>
          <w:color w:val="000000"/>
        </w:rPr>
        <w:t xml:space="preserve"> solid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membantu</w:t>
      </w:r>
      <w:proofErr w:type="spellEnd"/>
      <w:r w:rsidRPr="003421BB">
        <w:rPr>
          <w:iCs/>
          <w:color w:val="000000"/>
        </w:rPr>
        <w:t xml:space="preserve"> </w:t>
      </w:r>
      <w:proofErr w:type="spellStart"/>
      <w:r w:rsidRPr="003421BB">
        <w:rPr>
          <w:iCs/>
          <w:color w:val="000000"/>
        </w:rPr>
        <w:t>membuat</w:t>
      </w:r>
      <w:proofErr w:type="spellEnd"/>
      <w:r w:rsidRPr="003421BB">
        <w:rPr>
          <w:iCs/>
          <w:color w:val="000000"/>
        </w:rPr>
        <w:t xml:space="preserve"> </w:t>
      </w:r>
      <w:proofErr w:type="spellStart"/>
      <w:r w:rsidRPr="003421BB">
        <w:rPr>
          <w:iCs/>
          <w:color w:val="000000"/>
        </w:rPr>
        <w:t>kode</w:t>
      </w:r>
      <w:proofErr w:type="spellEnd"/>
      <w:r w:rsidRPr="003421BB">
        <w:rPr>
          <w:iCs/>
          <w:color w:val="000000"/>
        </w:rPr>
        <w:t xml:space="preserve"> pada </w:t>
      </w:r>
      <w:proofErr w:type="spellStart"/>
      <w:r w:rsidRPr="003421BB">
        <w:rPr>
          <w:iCs/>
          <w:color w:val="000000"/>
        </w:rPr>
        <w:t>saat</w:t>
      </w:r>
      <w:proofErr w:type="spellEnd"/>
      <w:r w:rsidRPr="003421BB">
        <w:rPr>
          <w:iCs/>
          <w:color w:val="000000"/>
        </w:rPr>
        <w:t xml:space="preserve"> </w:t>
      </w:r>
      <w:proofErr w:type="spellStart"/>
      <w:r w:rsidRPr="003421BB">
        <w:rPr>
          <w:iCs/>
          <w:color w:val="000000"/>
        </w:rPr>
        <w:t>pengembangan</w:t>
      </w:r>
      <w:proofErr w:type="spellEnd"/>
      <w:r w:rsidRPr="003421BB">
        <w:rPr>
          <w:iCs/>
          <w:color w:val="000000"/>
        </w:rPr>
        <w:t xml:space="preserve"> </w:t>
      </w:r>
      <w:proofErr w:type="spellStart"/>
      <w:r w:rsidRPr="003421BB">
        <w:rPr>
          <w:iCs/>
          <w:color w:val="000000"/>
        </w:rPr>
        <w:t>mencapai</w:t>
      </w:r>
      <w:proofErr w:type="spellEnd"/>
      <w:r w:rsidRPr="003421BB">
        <w:rPr>
          <w:iCs/>
          <w:color w:val="000000"/>
        </w:rPr>
        <w:t xml:space="preserve"> </w:t>
      </w:r>
      <w:proofErr w:type="spellStart"/>
      <w:r w:rsidRPr="003421BB">
        <w:rPr>
          <w:iCs/>
          <w:color w:val="000000"/>
        </w:rPr>
        <w:t>praktik</w:t>
      </w:r>
      <w:proofErr w:type="spellEnd"/>
      <w:r w:rsidRPr="003421BB">
        <w:rPr>
          <w:iCs/>
          <w:color w:val="000000"/>
        </w:rPr>
        <w:t xml:space="preserve"> </w:t>
      </w:r>
      <w:proofErr w:type="spellStart"/>
      <w:r w:rsidRPr="003421BB">
        <w:rPr>
          <w:iCs/>
          <w:color w:val="000000"/>
        </w:rPr>
        <w:t>terbaiknya</w:t>
      </w:r>
      <w:proofErr w:type="spellEnd"/>
      <w:r w:rsidRPr="003421BB">
        <w:rPr>
          <w:iCs/>
          <w:color w:val="000000"/>
        </w:rPr>
        <w:t xml:space="preserve"> dan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pembuatan</w:t>
      </w:r>
      <w:proofErr w:type="spellEnd"/>
      <w:r w:rsidRPr="003421BB">
        <w:rPr>
          <w:iCs/>
          <w:color w:val="000000"/>
        </w:rPr>
        <w:t xml:space="preserve">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pemula</w:t>
      </w:r>
      <w:proofErr w:type="spellEnd"/>
      <w:r w:rsidRPr="003421BB">
        <w:rPr>
          <w:iCs/>
          <w:color w:val="000000"/>
        </w:rPr>
        <w:t xml:space="preserve"> </w:t>
      </w:r>
      <w:proofErr w:type="spellStart"/>
      <w:r w:rsidRPr="003421BB">
        <w:rPr>
          <w:iCs/>
          <w:color w:val="000000"/>
        </w:rPr>
        <w:t>sebagai</w:t>
      </w:r>
      <w:proofErr w:type="spellEnd"/>
      <w:r w:rsidRPr="003421BB">
        <w:rPr>
          <w:iCs/>
          <w:color w:val="000000"/>
        </w:rPr>
        <w:t xml:space="preserve"> </w:t>
      </w:r>
      <w:proofErr w:type="spellStart"/>
      <w:r w:rsidRPr="003421BB">
        <w:rPr>
          <w:iCs/>
          <w:color w:val="000000"/>
        </w:rPr>
        <w:t>pengenalan</w:t>
      </w:r>
      <w:proofErr w:type="spellEnd"/>
      <w:r w:rsidRPr="003421BB">
        <w:rPr>
          <w:iCs/>
          <w:color w:val="000000"/>
        </w:rPr>
        <w:t xml:space="preserve"> </w:t>
      </w:r>
      <w:proofErr w:type="spellStart"/>
      <w:r w:rsidRPr="003421BB">
        <w:rPr>
          <w:iCs/>
          <w:color w:val="000000"/>
        </w:rPr>
        <w:t>kepada</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tentang</w:t>
      </w:r>
      <w:proofErr w:type="spellEnd"/>
      <w:r w:rsidRPr="003421BB">
        <w:rPr>
          <w:iCs/>
          <w:color w:val="000000"/>
        </w:rPr>
        <w:t xml:space="preserve"> </w:t>
      </w:r>
      <w:proofErr w:type="spellStart"/>
      <w:r w:rsidRPr="003421BB">
        <w:rPr>
          <w:iCs/>
          <w:color w:val="000000"/>
        </w:rPr>
        <w:t>dasar-dasar</w:t>
      </w:r>
      <w:proofErr w:type="spellEnd"/>
      <w:r w:rsidRPr="003421BB">
        <w:rPr>
          <w:iCs/>
          <w:color w:val="000000"/>
        </w:rPr>
        <w:t xml:space="preserve"> </w:t>
      </w:r>
      <w:proofErr w:type="spellStart"/>
      <w:r w:rsidRPr="003421BB">
        <w:rPr>
          <w:iCs/>
          <w:color w:val="000000"/>
        </w:rPr>
        <w:t>pemrograman</w:t>
      </w:r>
      <w:proofErr w:type="spellEnd"/>
      <w:r w:rsidRPr="003421BB">
        <w:rPr>
          <w:iCs/>
          <w:color w:val="000000"/>
        </w:rPr>
        <w:t xml:space="preserve"> android </w:t>
      </w:r>
      <w:proofErr w:type="spellStart"/>
      <w:r w:rsidRPr="003421BB">
        <w:rPr>
          <w:iCs/>
          <w:color w:val="000000"/>
        </w:rPr>
        <w:t>beserta</w:t>
      </w:r>
      <w:proofErr w:type="spellEnd"/>
      <w:r w:rsidRPr="003421BB">
        <w:rPr>
          <w:iCs/>
          <w:color w:val="000000"/>
        </w:rPr>
        <w:t xml:space="preserve"> </w:t>
      </w:r>
      <w:r w:rsidRPr="003421BB">
        <w:rPr>
          <w:i/>
          <w:color w:val="000000"/>
        </w:rPr>
        <w:t>tools</w:t>
      </w:r>
      <w:r w:rsidRPr="003421BB">
        <w:rPr>
          <w:iCs/>
          <w:color w:val="000000"/>
        </w:rPr>
        <w:t xml:space="preserve"> yang </w:t>
      </w:r>
      <w:proofErr w:type="spellStart"/>
      <w:r w:rsidRPr="003421BB">
        <w:rPr>
          <w:iCs/>
          <w:color w:val="000000"/>
        </w:rPr>
        <w:t>digunakan</w:t>
      </w:r>
      <w:proofErr w:type="spellEnd"/>
      <w:r w:rsidRPr="003421BB">
        <w:rPr>
          <w:iCs/>
          <w:color w:val="000000"/>
        </w:rPr>
        <w:t xml:space="preserve"> </w:t>
      </w:r>
      <w:proofErr w:type="spellStart"/>
      <w:r w:rsidRPr="003421BB">
        <w:rPr>
          <w:iCs/>
          <w:color w:val="000000"/>
        </w:rPr>
        <w:t>meliputi</w:t>
      </w:r>
      <w:proofErr w:type="spellEnd"/>
      <w:r w:rsidRPr="003421BB">
        <w:rPr>
          <w:iCs/>
          <w:color w:val="000000"/>
        </w:rPr>
        <w:t xml:space="preserve"> android studio dan </w:t>
      </w:r>
      <w:proofErr w:type="spellStart"/>
      <w:r w:rsidRPr="003421BB">
        <w:rPr>
          <w:iCs/>
          <w:color w:val="000000"/>
        </w:rPr>
        <w:t>komponen</w:t>
      </w:r>
      <w:proofErr w:type="spellEnd"/>
      <w:r w:rsidRPr="003421BB">
        <w:rPr>
          <w:iCs/>
          <w:color w:val="000000"/>
        </w:rPr>
        <w:t xml:space="preserve"> </w:t>
      </w:r>
      <w:proofErr w:type="spellStart"/>
      <w:r w:rsidRPr="003421BB">
        <w:rPr>
          <w:iCs/>
          <w:color w:val="000000"/>
        </w:rPr>
        <w:t>pendukung</w:t>
      </w:r>
      <w:proofErr w:type="spellEnd"/>
      <w:r w:rsidRPr="003421BB">
        <w:rPr>
          <w:iCs/>
          <w:color w:val="000000"/>
        </w:rPr>
        <w:t xml:space="preserve"> </w:t>
      </w:r>
      <w:proofErr w:type="spellStart"/>
      <w:r w:rsidRPr="003421BB">
        <w:rPr>
          <w:iCs/>
          <w:color w:val="000000"/>
        </w:rPr>
        <w:t>didalamnya</w:t>
      </w:r>
      <w:proofErr w:type="spellEnd"/>
    </w:p>
    <w:p w14:paraId="48216589"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w:t>
      </w:r>
      <w:proofErr w:type="spellEnd"/>
      <w:r w:rsidRPr="003421BB">
        <w:t xml:space="preserve"> </w:t>
      </w:r>
      <w:proofErr w:type="spellStart"/>
      <w:r w:rsidRPr="003421BB">
        <w:t>empat</w:t>
      </w:r>
      <w:proofErr w:type="spellEnd"/>
    </w:p>
    <w:p w14:paraId="44410C9D" w14:textId="77777777" w:rsidR="00E23D79" w:rsidRPr="003421BB" w:rsidRDefault="00E23D79" w:rsidP="0030717D">
      <w:pPr>
        <w:pBdr>
          <w:top w:val="nil"/>
          <w:left w:val="nil"/>
          <w:bottom w:val="nil"/>
          <w:right w:val="nil"/>
          <w:between w:val="nil"/>
        </w:pBdr>
        <w:ind w:left="359"/>
        <w:jc w:val="both"/>
        <w:rPr>
          <w:iCs/>
          <w:color w:val="000000"/>
        </w:rPr>
      </w:pPr>
      <w:proofErr w:type="spellStart"/>
      <w:r w:rsidRPr="003421BB">
        <w:rPr>
          <w:iCs/>
          <w:color w:val="000000"/>
        </w:rPr>
        <w:t>Fokus</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w:t>
      </w:r>
      <w:proofErr w:type="spellEnd"/>
      <w:r w:rsidRPr="003421BB">
        <w:rPr>
          <w:iCs/>
          <w:color w:val="000000"/>
        </w:rPr>
        <w:t xml:space="preserve"> </w:t>
      </w:r>
      <w:proofErr w:type="spellStart"/>
      <w:r w:rsidRPr="003421BB">
        <w:rPr>
          <w:iCs/>
          <w:color w:val="000000"/>
        </w:rPr>
        <w:t>empat</w:t>
      </w:r>
      <w:proofErr w:type="spellEnd"/>
      <w:r w:rsidRPr="003421BB">
        <w:rPr>
          <w:iCs/>
          <w:color w:val="000000"/>
        </w:rPr>
        <w:t xml:space="preserve"> </w:t>
      </w:r>
      <w:proofErr w:type="spellStart"/>
      <w:r w:rsidRPr="003421BB">
        <w:rPr>
          <w:iCs/>
          <w:color w:val="000000"/>
        </w:rPr>
        <w:t>adalah</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menyelesaikan</w:t>
      </w:r>
      <w:proofErr w:type="spellEnd"/>
      <w:r w:rsidRPr="003421BB">
        <w:rPr>
          <w:iCs/>
          <w:color w:val="000000"/>
        </w:rPr>
        <w:t xml:space="preserve"> </w:t>
      </w:r>
      <w:proofErr w:type="spellStart"/>
      <w:r w:rsidRPr="003421BB">
        <w:rPr>
          <w:iCs/>
          <w:color w:val="000000"/>
        </w:rPr>
        <w:t>kelas</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sebelumnya</w:t>
      </w:r>
      <w:proofErr w:type="spellEnd"/>
      <w:r w:rsidRPr="003421BB">
        <w:rPr>
          <w:iCs/>
          <w:color w:val="000000"/>
        </w:rPr>
        <w:t xml:space="preserve">, </w:t>
      </w:r>
      <w:proofErr w:type="spellStart"/>
      <w:r w:rsidRPr="003421BB">
        <w:rPr>
          <w:iCs/>
          <w:color w:val="000000"/>
        </w:rPr>
        <w:t>yaitu</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w:t>
      </w:r>
      <w:proofErr w:type="spellStart"/>
      <w:r w:rsidRPr="003421BB">
        <w:rPr>
          <w:iCs/>
          <w:color w:val="000000"/>
        </w:rPr>
        <w:t>membangun</w:t>
      </w:r>
      <w:proofErr w:type="spellEnd"/>
      <w:r w:rsidRPr="003421BB">
        <w:rPr>
          <w:iCs/>
          <w:color w:val="000000"/>
        </w:rPr>
        <w:t xml:space="preserve">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pemula</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juga </w:t>
      </w:r>
      <w:proofErr w:type="spellStart"/>
      <w:r w:rsidRPr="003421BB">
        <w:rPr>
          <w:iCs/>
          <w:color w:val="000000"/>
        </w:rPr>
        <w:t>dilengkapi</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w:t>
      </w:r>
      <w:proofErr w:type="spellStart"/>
      <w:r w:rsidRPr="003421BB">
        <w:rPr>
          <w:iCs/>
          <w:color w:val="000000"/>
        </w:rPr>
        <w:t>penugasan</w:t>
      </w:r>
      <w:proofErr w:type="spellEnd"/>
      <w:r w:rsidRPr="003421BB">
        <w:rPr>
          <w:iCs/>
          <w:color w:val="000000"/>
        </w:rPr>
        <w:t xml:space="preserve"> pada </w:t>
      </w:r>
      <w:proofErr w:type="spellStart"/>
      <w:r w:rsidRPr="003421BB">
        <w:rPr>
          <w:iCs/>
          <w:color w:val="000000"/>
        </w:rPr>
        <w:t>tiap</w:t>
      </w:r>
      <w:proofErr w:type="spellEnd"/>
      <w:r w:rsidRPr="003421BB">
        <w:rPr>
          <w:iCs/>
          <w:color w:val="000000"/>
        </w:rPr>
        <w:t xml:space="preserve"> </w:t>
      </w:r>
      <w:proofErr w:type="spellStart"/>
      <w:r w:rsidRPr="003421BB">
        <w:rPr>
          <w:iCs/>
          <w:color w:val="000000"/>
        </w:rPr>
        <w:t>bagian</w:t>
      </w:r>
      <w:proofErr w:type="spellEnd"/>
      <w:r w:rsidRPr="003421BB">
        <w:rPr>
          <w:iCs/>
          <w:color w:val="000000"/>
        </w:rPr>
        <w:t xml:space="preserve"> </w:t>
      </w:r>
      <w:proofErr w:type="spellStart"/>
      <w:r w:rsidRPr="003421BB">
        <w:rPr>
          <w:iCs/>
          <w:color w:val="000000"/>
        </w:rPr>
        <w:t>kelasnya</w:t>
      </w:r>
      <w:proofErr w:type="spellEnd"/>
      <w:r w:rsidRPr="003421BB">
        <w:rPr>
          <w:iCs/>
          <w:color w:val="000000"/>
        </w:rPr>
        <w:t xml:space="preserve"> </w:t>
      </w:r>
      <w:proofErr w:type="spellStart"/>
      <w:r w:rsidRPr="003421BB">
        <w:rPr>
          <w:iCs/>
          <w:color w:val="000000"/>
        </w:rPr>
        <w:t>dimana</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diwajibkan</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menyelesaikan</w:t>
      </w:r>
      <w:proofErr w:type="spellEnd"/>
      <w:r w:rsidRPr="003421BB">
        <w:rPr>
          <w:iCs/>
          <w:color w:val="000000"/>
        </w:rPr>
        <w:t xml:space="preserve"> </w:t>
      </w:r>
      <w:proofErr w:type="spellStart"/>
      <w:r w:rsidRPr="003421BB">
        <w:rPr>
          <w:iCs/>
          <w:color w:val="000000"/>
        </w:rPr>
        <w:t>tugas</w:t>
      </w:r>
      <w:proofErr w:type="spellEnd"/>
      <w:r w:rsidRPr="003421BB">
        <w:rPr>
          <w:iCs/>
          <w:color w:val="000000"/>
        </w:rPr>
        <w:t xml:space="preserve"> </w:t>
      </w:r>
      <w:proofErr w:type="spellStart"/>
      <w:r w:rsidRPr="003421BB">
        <w:rPr>
          <w:iCs/>
          <w:color w:val="000000"/>
        </w:rPr>
        <w:t>tersebut</w:t>
      </w:r>
      <w:proofErr w:type="spellEnd"/>
      <w:r w:rsidRPr="003421BB">
        <w:rPr>
          <w:iCs/>
          <w:color w:val="000000"/>
        </w:rPr>
        <w:t xml:space="preserve"> agar </w:t>
      </w:r>
      <w:proofErr w:type="spellStart"/>
      <w:r w:rsidRPr="003421BB">
        <w:rPr>
          <w:iCs/>
          <w:color w:val="000000"/>
        </w:rPr>
        <w:t>bisa</w:t>
      </w:r>
      <w:proofErr w:type="spellEnd"/>
      <w:r w:rsidRPr="003421BB">
        <w:rPr>
          <w:iCs/>
          <w:color w:val="000000"/>
        </w:rPr>
        <w:t xml:space="preserve"> </w:t>
      </w:r>
      <w:proofErr w:type="spellStart"/>
      <w:r w:rsidRPr="003421BB">
        <w:rPr>
          <w:iCs/>
          <w:color w:val="000000"/>
        </w:rPr>
        <w:t>melanjutkan</w:t>
      </w:r>
      <w:proofErr w:type="spellEnd"/>
      <w:r w:rsidRPr="003421BB">
        <w:rPr>
          <w:iCs/>
          <w:color w:val="000000"/>
        </w:rPr>
        <w:t xml:space="preserve"> </w:t>
      </w:r>
      <w:proofErr w:type="spellStart"/>
      <w:r w:rsidRPr="003421BB">
        <w:rPr>
          <w:iCs/>
          <w:color w:val="000000"/>
        </w:rPr>
        <w:t>ke</w:t>
      </w:r>
      <w:proofErr w:type="spellEnd"/>
      <w:r w:rsidRPr="003421BB">
        <w:rPr>
          <w:iCs/>
          <w:color w:val="000000"/>
        </w:rPr>
        <w:t xml:space="preserve"> </w:t>
      </w:r>
      <w:proofErr w:type="spellStart"/>
      <w:r w:rsidRPr="003421BB">
        <w:rPr>
          <w:iCs/>
          <w:color w:val="000000"/>
        </w:rPr>
        <w:t>tahap</w:t>
      </w:r>
      <w:proofErr w:type="spellEnd"/>
      <w:r w:rsidRPr="003421BB">
        <w:rPr>
          <w:iCs/>
          <w:color w:val="000000"/>
        </w:rPr>
        <w:t xml:space="preserve"> </w:t>
      </w:r>
      <w:proofErr w:type="spellStart"/>
      <w:r w:rsidRPr="003421BB">
        <w:rPr>
          <w:iCs/>
          <w:color w:val="000000"/>
        </w:rPr>
        <w:t>pembelajaran</w:t>
      </w:r>
      <w:proofErr w:type="spellEnd"/>
      <w:r w:rsidRPr="003421BB">
        <w:rPr>
          <w:iCs/>
          <w:color w:val="000000"/>
        </w:rPr>
        <w:t xml:space="preserve"> </w:t>
      </w:r>
      <w:proofErr w:type="spellStart"/>
      <w:r w:rsidRPr="003421BB">
        <w:rPr>
          <w:iCs/>
          <w:color w:val="000000"/>
        </w:rPr>
        <w:t>berikutnya</w:t>
      </w:r>
      <w:proofErr w:type="spellEnd"/>
      <w:r w:rsidRPr="003421BB">
        <w:rPr>
          <w:iCs/>
          <w:color w:val="000000"/>
        </w:rPr>
        <w:t>.</w:t>
      </w:r>
    </w:p>
    <w:p w14:paraId="0E8DC6B1"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kelima</w:t>
      </w:r>
      <w:proofErr w:type="spellEnd"/>
    </w:p>
    <w:p w14:paraId="700C3E1A" w14:textId="77777777" w:rsidR="00E23D79" w:rsidRPr="003421BB" w:rsidRDefault="00E23D79" w:rsidP="0030717D">
      <w:pPr>
        <w:pBdr>
          <w:top w:val="nil"/>
          <w:left w:val="nil"/>
          <w:bottom w:val="nil"/>
          <w:right w:val="nil"/>
          <w:between w:val="nil"/>
        </w:pBdr>
        <w:ind w:left="359"/>
        <w:jc w:val="both"/>
        <w:rPr>
          <w:iCs/>
          <w:color w:val="000000"/>
        </w:rPr>
      </w:pPr>
      <w:proofErr w:type="spellStart"/>
      <w:r w:rsidRPr="003421BB">
        <w:rPr>
          <w:iCs/>
          <w:color w:val="000000"/>
        </w:rPr>
        <w:t>Memasuki</w:t>
      </w:r>
      <w:proofErr w:type="spellEnd"/>
      <w:r w:rsidRPr="003421BB">
        <w:rPr>
          <w:iCs/>
          <w:color w:val="000000"/>
        </w:rPr>
        <w:t xml:space="preserve">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kelima</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masuk</w:t>
      </w:r>
      <w:proofErr w:type="spellEnd"/>
      <w:r w:rsidRPr="003421BB">
        <w:rPr>
          <w:iCs/>
          <w:color w:val="000000"/>
        </w:rPr>
        <w:t xml:space="preserve"> </w:t>
      </w:r>
      <w:proofErr w:type="spellStart"/>
      <w:r w:rsidRPr="003421BB">
        <w:rPr>
          <w:iCs/>
          <w:color w:val="000000"/>
        </w:rPr>
        <w:t>kedalam</w:t>
      </w:r>
      <w:proofErr w:type="spellEnd"/>
      <w:r w:rsidRPr="003421BB">
        <w:rPr>
          <w:iCs/>
          <w:color w:val="000000"/>
        </w:rPr>
        <w:t xml:space="preserve"> </w:t>
      </w:r>
      <w:proofErr w:type="spellStart"/>
      <w:r w:rsidRPr="003421BB">
        <w:rPr>
          <w:iCs/>
          <w:color w:val="000000"/>
        </w:rPr>
        <w:t>kelas</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materi</w:t>
      </w:r>
      <w:proofErr w:type="spellEnd"/>
      <w:r w:rsidRPr="003421BB">
        <w:rPr>
          <w:iCs/>
          <w:color w:val="000000"/>
        </w:rPr>
        <w:t xml:space="preserve"> yang </w:t>
      </w:r>
      <w:proofErr w:type="spellStart"/>
      <w:r w:rsidRPr="003421BB">
        <w:rPr>
          <w:iCs/>
          <w:color w:val="000000"/>
        </w:rPr>
        <w:t>disediakan</w:t>
      </w:r>
      <w:proofErr w:type="spellEnd"/>
      <w:r w:rsidRPr="003421BB">
        <w:rPr>
          <w:iCs/>
          <w:color w:val="000000"/>
        </w:rPr>
        <w:t xml:space="preserve"> di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adalah</w:t>
      </w:r>
      <w:proofErr w:type="spellEnd"/>
      <w:r w:rsidRPr="003421BB">
        <w:rPr>
          <w:iCs/>
          <w:color w:val="000000"/>
        </w:rPr>
        <w:t xml:space="preserve"> salah </w:t>
      </w:r>
      <w:proofErr w:type="spellStart"/>
      <w:r w:rsidRPr="003421BB">
        <w:rPr>
          <w:iCs/>
          <w:color w:val="000000"/>
        </w:rPr>
        <w:t>satu</w:t>
      </w:r>
      <w:proofErr w:type="spellEnd"/>
      <w:r w:rsidRPr="003421BB">
        <w:rPr>
          <w:iCs/>
          <w:color w:val="000000"/>
        </w:rPr>
        <w:t xml:space="preserve"> yang </w:t>
      </w:r>
      <w:proofErr w:type="spellStart"/>
      <w:r w:rsidRPr="003421BB">
        <w:rPr>
          <w:iCs/>
          <w:color w:val="000000"/>
        </w:rPr>
        <w:t>terpanjang</w:t>
      </w:r>
      <w:proofErr w:type="spellEnd"/>
      <w:r w:rsidRPr="003421BB">
        <w:rPr>
          <w:iCs/>
          <w:color w:val="000000"/>
        </w:rPr>
        <w:t xml:space="preserve"> </w:t>
      </w:r>
      <w:proofErr w:type="spellStart"/>
      <w:r w:rsidRPr="003421BB">
        <w:rPr>
          <w:iCs/>
          <w:color w:val="000000"/>
        </w:rPr>
        <w:t>jika</w:t>
      </w:r>
      <w:proofErr w:type="spellEnd"/>
      <w:r w:rsidRPr="003421BB">
        <w:rPr>
          <w:iCs/>
          <w:color w:val="000000"/>
        </w:rPr>
        <w:t xml:space="preserve"> </w:t>
      </w:r>
      <w:proofErr w:type="spellStart"/>
      <w:r w:rsidRPr="003421BB">
        <w:rPr>
          <w:iCs/>
          <w:color w:val="000000"/>
        </w:rPr>
        <w:t>kita</w:t>
      </w:r>
      <w:proofErr w:type="spellEnd"/>
      <w:r w:rsidRPr="003421BB">
        <w:rPr>
          <w:iCs/>
          <w:color w:val="000000"/>
        </w:rPr>
        <w:t xml:space="preserve"> </w:t>
      </w:r>
      <w:proofErr w:type="spellStart"/>
      <w:r w:rsidRPr="003421BB">
        <w:rPr>
          <w:iCs/>
          <w:color w:val="000000"/>
        </w:rPr>
        <w:t>komparasi</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yang </w:t>
      </w:r>
      <w:proofErr w:type="spellStart"/>
      <w:r w:rsidRPr="003421BB">
        <w:rPr>
          <w:iCs/>
          <w:color w:val="000000"/>
        </w:rPr>
        <w:t>ada</w:t>
      </w:r>
      <w:proofErr w:type="spellEnd"/>
      <w:r w:rsidRPr="003421BB">
        <w:rPr>
          <w:iCs/>
          <w:color w:val="000000"/>
        </w:rPr>
        <w:t xml:space="preserve"> </w:t>
      </w:r>
      <w:proofErr w:type="spellStart"/>
      <w:r w:rsidRPr="003421BB">
        <w:rPr>
          <w:iCs/>
          <w:color w:val="000000"/>
        </w:rPr>
        <w:t>sebelumnya</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kelima</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ditargetkan</w:t>
      </w:r>
      <w:proofErr w:type="spellEnd"/>
      <w:r w:rsidRPr="003421BB">
        <w:rPr>
          <w:iCs/>
          <w:color w:val="000000"/>
        </w:rPr>
        <w:t xml:space="preserve"> </w:t>
      </w:r>
      <w:proofErr w:type="spellStart"/>
      <w:r w:rsidRPr="003421BB">
        <w:rPr>
          <w:iCs/>
          <w:color w:val="000000"/>
        </w:rPr>
        <w:t>selesai</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dengan</w:t>
      </w:r>
      <w:proofErr w:type="spellEnd"/>
      <w:r w:rsidRPr="003421BB">
        <w:rPr>
          <w:iCs/>
          <w:color w:val="000000"/>
        </w:rPr>
        <w:t xml:space="preserve"> </w:t>
      </w:r>
      <w:proofErr w:type="spellStart"/>
      <w:r w:rsidRPr="003421BB">
        <w:rPr>
          <w:iCs/>
          <w:color w:val="000000"/>
        </w:rPr>
        <w:t>capaian</w:t>
      </w:r>
      <w:proofErr w:type="spellEnd"/>
      <w:r w:rsidRPr="003421BB">
        <w:rPr>
          <w:iCs/>
          <w:color w:val="000000"/>
        </w:rPr>
        <w:t xml:space="preserve"> 35% </w:t>
      </w:r>
      <w:proofErr w:type="spellStart"/>
      <w:r w:rsidRPr="003421BB">
        <w:rPr>
          <w:iCs/>
          <w:color w:val="000000"/>
        </w:rPr>
        <w:t>termasuk</w:t>
      </w:r>
      <w:proofErr w:type="spellEnd"/>
      <w:r w:rsidRPr="003421BB">
        <w:rPr>
          <w:iCs/>
          <w:color w:val="000000"/>
        </w:rPr>
        <w:t xml:space="preserve"> </w:t>
      </w:r>
      <w:proofErr w:type="spellStart"/>
      <w:r w:rsidRPr="003421BB">
        <w:rPr>
          <w:iCs/>
          <w:color w:val="000000"/>
        </w:rPr>
        <w:t>tugas</w:t>
      </w:r>
      <w:proofErr w:type="spellEnd"/>
      <w:r w:rsidRPr="003421BB">
        <w:rPr>
          <w:iCs/>
          <w:color w:val="000000"/>
        </w:rPr>
        <w:t xml:space="preserve"> </w:t>
      </w:r>
      <w:proofErr w:type="spellStart"/>
      <w:r w:rsidRPr="003421BB">
        <w:rPr>
          <w:iCs/>
          <w:color w:val="000000"/>
        </w:rPr>
        <w:t>didalamnya</w:t>
      </w:r>
      <w:proofErr w:type="spellEnd"/>
      <w:r w:rsidRPr="003421BB">
        <w:rPr>
          <w:iCs/>
          <w:color w:val="000000"/>
        </w:rPr>
        <w:t>.</w:t>
      </w:r>
    </w:p>
    <w:p w14:paraId="20B7686E"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w:t>
      </w:r>
      <w:proofErr w:type="spellEnd"/>
      <w:r w:rsidRPr="003421BB">
        <w:t xml:space="preserve"> </w:t>
      </w:r>
      <w:proofErr w:type="spellStart"/>
      <w:r w:rsidRPr="003421BB">
        <w:t>enam</w:t>
      </w:r>
      <w:proofErr w:type="spellEnd"/>
    </w:p>
    <w:p w14:paraId="372DF68A" w14:textId="77777777" w:rsidR="00E23D79" w:rsidRPr="003421BB" w:rsidRDefault="00E23D79" w:rsidP="0030717D">
      <w:pPr>
        <w:pBdr>
          <w:top w:val="nil"/>
          <w:left w:val="nil"/>
          <w:bottom w:val="nil"/>
          <w:right w:val="nil"/>
          <w:between w:val="nil"/>
        </w:pBdr>
        <w:ind w:left="359"/>
        <w:jc w:val="both"/>
        <w:rPr>
          <w:iCs/>
          <w:color w:val="000000"/>
        </w:rPr>
      </w:pPr>
      <w:proofErr w:type="spellStart"/>
      <w:r w:rsidRPr="003421BB">
        <w:rPr>
          <w:iCs/>
          <w:color w:val="000000"/>
        </w:rPr>
        <w:t>Pembelajaran</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w:t>
      </w:r>
      <w:proofErr w:type="spellEnd"/>
      <w:r w:rsidRPr="003421BB">
        <w:rPr>
          <w:iCs/>
          <w:color w:val="000000"/>
        </w:rPr>
        <w:t xml:space="preserve"> </w:t>
      </w:r>
      <w:proofErr w:type="spellStart"/>
      <w:r w:rsidRPr="003421BB">
        <w:rPr>
          <w:iCs/>
          <w:color w:val="000000"/>
        </w:rPr>
        <w:t>enam</w:t>
      </w:r>
      <w:proofErr w:type="spellEnd"/>
      <w:r w:rsidRPr="003421BB">
        <w:rPr>
          <w:iCs/>
          <w:color w:val="000000"/>
        </w:rPr>
        <w:t xml:space="preserve"> </w:t>
      </w:r>
      <w:proofErr w:type="spellStart"/>
      <w:r w:rsidRPr="003421BB">
        <w:rPr>
          <w:iCs/>
          <w:color w:val="000000"/>
        </w:rPr>
        <w:t>masih</w:t>
      </w:r>
      <w:proofErr w:type="spellEnd"/>
      <w:r w:rsidRPr="003421BB">
        <w:rPr>
          <w:iCs/>
          <w:color w:val="000000"/>
        </w:rPr>
        <w:t xml:space="preserve"> </w:t>
      </w:r>
      <w:proofErr w:type="spellStart"/>
      <w:r w:rsidRPr="003421BB">
        <w:rPr>
          <w:iCs/>
          <w:color w:val="000000"/>
        </w:rPr>
        <w:t>dalam</w:t>
      </w:r>
      <w:proofErr w:type="spellEnd"/>
      <w:r w:rsidRPr="003421BB">
        <w:rPr>
          <w:iCs/>
          <w:color w:val="000000"/>
        </w:rPr>
        <w:t xml:space="preserve"> </w:t>
      </w:r>
      <w:proofErr w:type="spellStart"/>
      <w:r w:rsidRPr="003421BB">
        <w:rPr>
          <w:iCs/>
          <w:color w:val="000000"/>
        </w:rPr>
        <w:t>lingkup</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namun</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yang </w:t>
      </w:r>
      <w:proofErr w:type="spellStart"/>
      <w:r w:rsidRPr="003421BB">
        <w:rPr>
          <w:iCs/>
          <w:color w:val="000000"/>
        </w:rPr>
        <w:t>harus</w:t>
      </w:r>
      <w:proofErr w:type="spellEnd"/>
      <w:r w:rsidRPr="003421BB">
        <w:rPr>
          <w:iCs/>
          <w:color w:val="000000"/>
        </w:rPr>
        <w:t xml:space="preserve"> </w:t>
      </w:r>
      <w:proofErr w:type="spellStart"/>
      <w:r w:rsidRPr="003421BB">
        <w:rPr>
          <w:iCs/>
          <w:color w:val="000000"/>
        </w:rPr>
        <w:t>diselesaikan</w:t>
      </w:r>
      <w:proofErr w:type="spellEnd"/>
      <w:r w:rsidRPr="003421BB">
        <w:rPr>
          <w:iCs/>
          <w:color w:val="000000"/>
        </w:rPr>
        <w:t xml:space="preserve"> </w:t>
      </w:r>
      <w:proofErr w:type="spellStart"/>
      <w:r w:rsidRPr="003421BB">
        <w:rPr>
          <w:iCs/>
          <w:color w:val="000000"/>
        </w:rPr>
        <w:t>lebih</w:t>
      </w:r>
      <w:proofErr w:type="spellEnd"/>
      <w:r w:rsidRPr="003421BB">
        <w:rPr>
          <w:iCs/>
          <w:color w:val="000000"/>
        </w:rPr>
        <w:t xml:space="preserve"> </w:t>
      </w:r>
      <w:proofErr w:type="spellStart"/>
      <w:r w:rsidRPr="003421BB">
        <w:rPr>
          <w:iCs/>
          <w:color w:val="000000"/>
        </w:rPr>
        <w:t>spesifik</w:t>
      </w:r>
      <w:proofErr w:type="spellEnd"/>
      <w:r w:rsidRPr="003421BB">
        <w:rPr>
          <w:iCs/>
          <w:color w:val="000000"/>
        </w:rPr>
        <w:t xml:space="preserve">, </w:t>
      </w:r>
      <w:proofErr w:type="spellStart"/>
      <w:r w:rsidRPr="003421BB">
        <w:rPr>
          <w:iCs/>
          <w:color w:val="000000"/>
        </w:rPr>
        <w:t>yaitu</w:t>
      </w:r>
      <w:proofErr w:type="spellEnd"/>
      <w:r w:rsidRPr="003421BB">
        <w:rPr>
          <w:iCs/>
          <w:color w:val="000000"/>
        </w:rPr>
        <w:t xml:space="preserve"> </w:t>
      </w:r>
      <w:r w:rsidRPr="003421BB">
        <w:rPr>
          <w:i/>
          <w:color w:val="000000"/>
        </w:rPr>
        <w:t xml:space="preserve">notification </w:t>
      </w:r>
      <w:proofErr w:type="spellStart"/>
      <w:r w:rsidRPr="003421BB">
        <w:rPr>
          <w:i/>
          <w:color w:val="000000"/>
        </w:rPr>
        <w:t>pendin</w:t>
      </w:r>
      <w:proofErr w:type="spellEnd"/>
      <w:r w:rsidRPr="003421BB">
        <w:rPr>
          <w:i/>
          <w:color w:val="000000"/>
        </w:rPr>
        <w:t xml:space="preserve"> </w:t>
      </w:r>
      <w:proofErr w:type="gramStart"/>
      <w:r w:rsidRPr="003421BB">
        <w:rPr>
          <w:i/>
          <w:color w:val="000000"/>
        </w:rPr>
        <w:t xml:space="preserve">intent  </w:t>
      </w:r>
      <w:r w:rsidRPr="003421BB">
        <w:rPr>
          <w:iCs/>
          <w:color w:val="000000"/>
        </w:rPr>
        <w:t>,</w:t>
      </w:r>
      <w:proofErr w:type="gram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mencapai</w:t>
      </w:r>
      <w:proofErr w:type="spellEnd"/>
      <w:r w:rsidRPr="003421BB">
        <w:rPr>
          <w:iCs/>
          <w:color w:val="000000"/>
        </w:rPr>
        <w:t xml:space="preserve"> 51%  </w:t>
      </w:r>
      <w:proofErr w:type="spellStart"/>
      <w:r w:rsidRPr="003421BB">
        <w:rPr>
          <w:iCs/>
          <w:color w:val="000000"/>
        </w:rPr>
        <w:t>dari</w:t>
      </w:r>
      <w:proofErr w:type="spellEnd"/>
      <w:r w:rsidRPr="003421BB">
        <w:rPr>
          <w:iCs/>
          <w:color w:val="000000"/>
        </w:rPr>
        <w:t xml:space="preserve"> progress yang </w:t>
      </w:r>
      <w:proofErr w:type="spellStart"/>
      <w:r w:rsidRPr="003421BB">
        <w:rPr>
          <w:iCs/>
          <w:color w:val="000000"/>
        </w:rPr>
        <w:t>harus</w:t>
      </w:r>
      <w:proofErr w:type="spellEnd"/>
      <w:r w:rsidRPr="003421BB">
        <w:rPr>
          <w:iCs/>
          <w:color w:val="000000"/>
        </w:rPr>
        <w:t xml:space="preserve"> </w:t>
      </w:r>
      <w:proofErr w:type="spellStart"/>
      <w:r w:rsidRPr="003421BB">
        <w:rPr>
          <w:iCs/>
          <w:color w:val="000000"/>
        </w:rPr>
        <w:t>diselesaikan</w:t>
      </w:r>
      <w:proofErr w:type="spellEnd"/>
      <w:r w:rsidRPr="003421BB">
        <w:rPr>
          <w:iCs/>
          <w:color w:val="000000"/>
        </w:rPr>
        <w:t xml:space="preserve">  oleh </w:t>
      </w:r>
      <w:proofErr w:type="spellStart"/>
      <w:r w:rsidRPr="003421BB">
        <w:rPr>
          <w:iCs/>
          <w:color w:val="000000"/>
        </w:rPr>
        <w:t>tiap</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w:t>
      </w:r>
    </w:p>
    <w:p w14:paraId="7957D6E8"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w:t>
      </w:r>
      <w:proofErr w:type="spellEnd"/>
      <w:r w:rsidRPr="003421BB">
        <w:t xml:space="preserve"> </w:t>
      </w:r>
      <w:proofErr w:type="spellStart"/>
      <w:r w:rsidRPr="003421BB">
        <w:t>tujuh</w:t>
      </w:r>
      <w:proofErr w:type="spellEnd"/>
    </w:p>
    <w:p w14:paraId="39DC8D20" w14:textId="77777777" w:rsidR="00E23D79" w:rsidRPr="003421BB" w:rsidRDefault="00E23D79" w:rsidP="0030717D">
      <w:pPr>
        <w:pBdr>
          <w:top w:val="nil"/>
          <w:left w:val="nil"/>
          <w:bottom w:val="nil"/>
          <w:right w:val="nil"/>
          <w:between w:val="nil"/>
        </w:pBdr>
        <w:ind w:left="359"/>
        <w:jc w:val="both"/>
        <w:rPr>
          <w:iCs/>
          <w:color w:val="000000"/>
        </w:rPr>
      </w:pPr>
      <w:r w:rsidRPr="003421BB">
        <w:rPr>
          <w:iCs/>
          <w:color w:val="000000"/>
        </w:rPr>
        <w:t xml:space="preserve">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ketujuh</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mengerjakan</w:t>
      </w:r>
      <w:proofErr w:type="spellEnd"/>
      <w:r w:rsidRPr="003421BB">
        <w:rPr>
          <w:iCs/>
          <w:color w:val="000000"/>
        </w:rPr>
        <w:t xml:space="preserve"> </w:t>
      </w:r>
      <w:proofErr w:type="spellStart"/>
      <w:r w:rsidRPr="003421BB">
        <w:rPr>
          <w:iCs/>
          <w:color w:val="000000"/>
        </w:rPr>
        <w:t>tugas</w:t>
      </w:r>
      <w:proofErr w:type="spellEnd"/>
      <w:r w:rsidRPr="003421BB">
        <w:rPr>
          <w:iCs/>
          <w:color w:val="000000"/>
        </w:rPr>
        <w:t xml:space="preserve"> submission </w:t>
      </w:r>
      <w:proofErr w:type="spellStart"/>
      <w:r w:rsidRPr="003421BB">
        <w:rPr>
          <w:iCs/>
          <w:color w:val="000000"/>
        </w:rPr>
        <w:t>sekaligus</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mencapai</w:t>
      </w:r>
      <w:proofErr w:type="spellEnd"/>
      <w:r w:rsidRPr="003421BB">
        <w:rPr>
          <w:iCs/>
          <w:color w:val="000000"/>
        </w:rPr>
        <w:t xml:space="preserve"> progress 75% </w:t>
      </w:r>
      <w:proofErr w:type="spellStart"/>
      <w:r w:rsidRPr="003421BB">
        <w:rPr>
          <w:iCs/>
          <w:color w:val="000000"/>
        </w:rPr>
        <w:t>dari</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yang </w:t>
      </w:r>
      <w:proofErr w:type="spellStart"/>
      <w:r w:rsidRPr="003421BB">
        <w:rPr>
          <w:iCs/>
          <w:color w:val="000000"/>
        </w:rPr>
        <w:t>diberikan</w:t>
      </w:r>
      <w:proofErr w:type="spellEnd"/>
      <w:r w:rsidRPr="003421BB">
        <w:rPr>
          <w:iCs/>
          <w:color w:val="000000"/>
        </w:rPr>
        <w:t xml:space="preserve">, submission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dikumpulkan</w:t>
      </w:r>
      <w:proofErr w:type="spellEnd"/>
      <w:r w:rsidRPr="003421BB">
        <w:rPr>
          <w:iCs/>
          <w:color w:val="000000"/>
        </w:rPr>
        <w:t xml:space="preserve"> di platform </w:t>
      </w:r>
      <w:proofErr w:type="spellStart"/>
      <w:r w:rsidRPr="003421BB">
        <w:rPr>
          <w:iCs/>
          <w:color w:val="000000"/>
        </w:rPr>
        <w:t>dicoding</w:t>
      </w:r>
      <w:proofErr w:type="spellEnd"/>
      <w:r w:rsidRPr="003421BB">
        <w:rPr>
          <w:iCs/>
          <w:color w:val="000000"/>
        </w:rPr>
        <w:t xml:space="preserve"> dan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dilakukan</w:t>
      </w:r>
      <w:proofErr w:type="spellEnd"/>
      <w:r w:rsidRPr="003421BB">
        <w:rPr>
          <w:iCs/>
          <w:color w:val="000000"/>
        </w:rPr>
        <w:t xml:space="preserve"> </w:t>
      </w:r>
      <w:proofErr w:type="spellStart"/>
      <w:r w:rsidRPr="003421BB">
        <w:rPr>
          <w:iCs/>
          <w:color w:val="000000"/>
        </w:rPr>
        <w:t>pengecekan</w:t>
      </w:r>
      <w:proofErr w:type="spellEnd"/>
      <w:r w:rsidRPr="003421BB">
        <w:rPr>
          <w:iCs/>
          <w:color w:val="000000"/>
        </w:rPr>
        <w:t xml:space="preserve"> oleh para </w:t>
      </w:r>
      <w:proofErr w:type="spellStart"/>
      <w:r w:rsidRPr="003421BB">
        <w:rPr>
          <w:iCs/>
          <w:color w:val="000000"/>
        </w:rPr>
        <w:t>ahli</w:t>
      </w:r>
      <w:proofErr w:type="spellEnd"/>
      <w:r w:rsidRPr="003421BB">
        <w:rPr>
          <w:iCs/>
          <w:color w:val="000000"/>
        </w:rPr>
        <w:t xml:space="preserve">, </w:t>
      </w:r>
      <w:proofErr w:type="spellStart"/>
      <w:r w:rsidRPr="003421BB">
        <w:rPr>
          <w:iCs/>
          <w:color w:val="000000"/>
        </w:rPr>
        <w:t>jika</w:t>
      </w:r>
      <w:proofErr w:type="spellEnd"/>
      <w:r w:rsidRPr="003421BB">
        <w:rPr>
          <w:iCs/>
          <w:color w:val="000000"/>
        </w:rPr>
        <w:t xml:space="preserve"> </w:t>
      </w:r>
      <w:proofErr w:type="spellStart"/>
      <w:r w:rsidRPr="003421BB">
        <w:rPr>
          <w:iCs/>
          <w:color w:val="000000"/>
        </w:rPr>
        <w:t>tidak</w:t>
      </w:r>
      <w:proofErr w:type="spellEnd"/>
      <w:r w:rsidRPr="003421BB">
        <w:rPr>
          <w:iCs/>
          <w:color w:val="000000"/>
        </w:rPr>
        <w:t xml:space="preserve"> </w:t>
      </w:r>
      <w:proofErr w:type="spellStart"/>
      <w:r w:rsidRPr="003421BB">
        <w:rPr>
          <w:iCs/>
          <w:color w:val="000000"/>
        </w:rPr>
        <w:t>sesuai</w:t>
      </w:r>
      <w:proofErr w:type="spellEnd"/>
      <w:r w:rsidRPr="003421BB">
        <w:rPr>
          <w:iCs/>
          <w:color w:val="000000"/>
        </w:rPr>
        <w:t xml:space="preserve"> </w:t>
      </w:r>
      <w:proofErr w:type="spellStart"/>
      <w:r w:rsidRPr="003421BB">
        <w:rPr>
          <w:iCs/>
          <w:color w:val="000000"/>
        </w:rPr>
        <w:t>kriteria</w:t>
      </w:r>
      <w:proofErr w:type="spellEnd"/>
      <w:r w:rsidRPr="003421BB">
        <w:rPr>
          <w:iCs/>
          <w:color w:val="000000"/>
        </w:rPr>
        <w:t xml:space="preserve"> </w:t>
      </w:r>
      <w:proofErr w:type="spellStart"/>
      <w:r w:rsidRPr="003421BB">
        <w:rPr>
          <w:iCs/>
          <w:color w:val="000000"/>
        </w:rPr>
        <w:t>maka</w:t>
      </w:r>
      <w:proofErr w:type="spellEnd"/>
      <w:r w:rsidRPr="003421BB">
        <w:rPr>
          <w:iCs/>
          <w:color w:val="000000"/>
        </w:rPr>
        <w:t xml:space="preserve"> </w:t>
      </w:r>
      <w:proofErr w:type="spellStart"/>
      <w:r w:rsidRPr="003421BB">
        <w:rPr>
          <w:iCs/>
          <w:color w:val="000000"/>
        </w:rPr>
        <w:t>praktis</w:t>
      </w:r>
      <w:proofErr w:type="spellEnd"/>
      <w:r w:rsidRPr="003421BB">
        <w:rPr>
          <w:iCs/>
          <w:color w:val="000000"/>
        </w:rPr>
        <w:t xml:space="preserve"> submission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ditolak</w:t>
      </w:r>
      <w:proofErr w:type="spellEnd"/>
      <w:r w:rsidRPr="003421BB">
        <w:rPr>
          <w:iCs/>
          <w:color w:val="000000"/>
        </w:rPr>
        <w:t xml:space="preserve"> dan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diberikan</w:t>
      </w:r>
      <w:proofErr w:type="spellEnd"/>
      <w:r w:rsidRPr="003421BB">
        <w:rPr>
          <w:iCs/>
          <w:color w:val="000000"/>
        </w:rPr>
        <w:t xml:space="preserve"> </w:t>
      </w:r>
      <w:proofErr w:type="spellStart"/>
      <w:r w:rsidRPr="003421BB">
        <w:rPr>
          <w:iCs/>
          <w:color w:val="000000"/>
        </w:rPr>
        <w:t>pesan</w:t>
      </w:r>
      <w:proofErr w:type="spellEnd"/>
      <w:r w:rsidRPr="003421BB">
        <w:rPr>
          <w:iCs/>
          <w:color w:val="000000"/>
        </w:rPr>
        <w:t xml:space="preserve"> </w:t>
      </w:r>
      <w:proofErr w:type="spellStart"/>
      <w:r w:rsidRPr="003421BB">
        <w:rPr>
          <w:iCs/>
          <w:color w:val="000000"/>
        </w:rPr>
        <w:t>kesalahan</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selanjutnya</w:t>
      </w:r>
      <w:proofErr w:type="spellEnd"/>
      <w:r w:rsidRPr="003421BB">
        <w:rPr>
          <w:iCs/>
          <w:color w:val="000000"/>
        </w:rPr>
        <w:t xml:space="preserve"> </w:t>
      </w:r>
      <w:proofErr w:type="spellStart"/>
      <w:r w:rsidRPr="003421BB">
        <w:rPr>
          <w:iCs/>
          <w:color w:val="000000"/>
        </w:rPr>
        <w:t>dilakukan</w:t>
      </w:r>
      <w:proofErr w:type="spellEnd"/>
      <w:r w:rsidRPr="003421BB">
        <w:rPr>
          <w:iCs/>
          <w:color w:val="000000"/>
        </w:rPr>
        <w:t xml:space="preserve"> </w:t>
      </w:r>
      <w:proofErr w:type="spellStart"/>
      <w:r w:rsidRPr="003421BB">
        <w:rPr>
          <w:iCs/>
          <w:color w:val="000000"/>
        </w:rPr>
        <w:t>perbaikan</w:t>
      </w:r>
      <w:proofErr w:type="spellEnd"/>
      <w:r w:rsidRPr="003421BB">
        <w:rPr>
          <w:iCs/>
          <w:color w:val="000000"/>
        </w:rPr>
        <w:t>.</w:t>
      </w:r>
    </w:p>
    <w:p w14:paraId="5D1ECE6E" w14:textId="77777777" w:rsidR="00E23D79" w:rsidRPr="003421BB" w:rsidRDefault="00E23D79" w:rsidP="0030717D">
      <w:pPr>
        <w:pStyle w:val="ListParagraph"/>
        <w:numPr>
          <w:ilvl w:val="0"/>
          <w:numId w:val="27"/>
        </w:numPr>
        <w:jc w:val="both"/>
      </w:pPr>
      <w:proofErr w:type="spellStart"/>
      <w:r w:rsidRPr="003421BB">
        <w:t>Minggu</w:t>
      </w:r>
      <w:proofErr w:type="spellEnd"/>
      <w:r w:rsidRPr="003421BB">
        <w:t xml:space="preserve"> </w:t>
      </w:r>
      <w:proofErr w:type="spellStart"/>
      <w:r w:rsidRPr="003421BB">
        <w:t>kedelapan</w:t>
      </w:r>
      <w:proofErr w:type="spellEnd"/>
    </w:p>
    <w:p w14:paraId="01E22895" w14:textId="77777777" w:rsidR="00E23D79" w:rsidRPr="003421BB" w:rsidRDefault="00E23D79" w:rsidP="00631B06">
      <w:pPr>
        <w:pBdr>
          <w:top w:val="nil"/>
          <w:left w:val="nil"/>
          <w:bottom w:val="nil"/>
          <w:right w:val="nil"/>
          <w:between w:val="nil"/>
        </w:pBdr>
        <w:ind w:left="359"/>
        <w:jc w:val="both"/>
        <w:rPr>
          <w:iCs/>
          <w:color w:val="000000"/>
        </w:rPr>
      </w:pPr>
      <w:proofErr w:type="spellStart"/>
      <w:r w:rsidRPr="003421BB">
        <w:rPr>
          <w:iCs/>
          <w:color w:val="000000"/>
        </w:rPr>
        <w:lastRenderedPageBreak/>
        <w:t>Pembelajaran</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kedelapan</w:t>
      </w:r>
      <w:proofErr w:type="spellEnd"/>
      <w:r w:rsidRPr="003421BB">
        <w:rPr>
          <w:iCs/>
          <w:color w:val="000000"/>
        </w:rPr>
        <w:t xml:space="preserve"> </w:t>
      </w:r>
      <w:proofErr w:type="spellStart"/>
      <w:r w:rsidRPr="003421BB">
        <w:rPr>
          <w:iCs/>
          <w:color w:val="000000"/>
        </w:rPr>
        <w:t>masih</w:t>
      </w:r>
      <w:proofErr w:type="spellEnd"/>
      <w:r w:rsidRPr="003421BB">
        <w:rPr>
          <w:iCs/>
          <w:color w:val="000000"/>
        </w:rPr>
        <w:t xml:space="preserve"> </w:t>
      </w:r>
      <w:proofErr w:type="spellStart"/>
      <w:r w:rsidRPr="003421BB">
        <w:rPr>
          <w:iCs/>
          <w:color w:val="000000"/>
        </w:rPr>
        <w:t>melanjutkan</w:t>
      </w:r>
      <w:proofErr w:type="spellEnd"/>
      <w:r w:rsidRPr="003421BB">
        <w:rPr>
          <w:iCs/>
          <w:color w:val="000000"/>
        </w:rPr>
        <w:t xml:space="preserve">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sebelumnya</w:t>
      </w:r>
      <w:proofErr w:type="spellEnd"/>
      <w:r w:rsidRPr="003421BB">
        <w:rPr>
          <w:iCs/>
          <w:color w:val="000000"/>
        </w:rPr>
        <w:t xml:space="preserve">, </w:t>
      </w:r>
      <w:proofErr w:type="spellStart"/>
      <w:r w:rsidRPr="003421BB">
        <w:rPr>
          <w:iCs/>
          <w:color w:val="000000"/>
        </w:rPr>
        <w:t>yaitu</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namun</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progress yang </w:t>
      </w:r>
      <w:proofErr w:type="spellStart"/>
      <w:r w:rsidRPr="003421BB">
        <w:rPr>
          <w:iCs/>
          <w:color w:val="000000"/>
        </w:rPr>
        <w:t>jauh</w:t>
      </w:r>
      <w:proofErr w:type="spellEnd"/>
      <w:r w:rsidRPr="003421BB">
        <w:rPr>
          <w:iCs/>
          <w:color w:val="000000"/>
        </w:rPr>
        <w:t xml:space="preserve"> </w:t>
      </w:r>
      <w:proofErr w:type="spellStart"/>
      <w:r w:rsidRPr="003421BB">
        <w:rPr>
          <w:iCs/>
          <w:color w:val="000000"/>
        </w:rPr>
        <w:t>berbeda</w:t>
      </w:r>
      <w:proofErr w:type="spellEnd"/>
      <w:r w:rsidRPr="003421BB">
        <w:rPr>
          <w:iCs/>
          <w:color w:val="000000"/>
        </w:rPr>
        <w:t xml:space="preserve">, </w:t>
      </w:r>
      <w:proofErr w:type="spellStart"/>
      <w:r w:rsidRPr="003421BB">
        <w:rPr>
          <w:iCs/>
          <w:color w:val="000000"/>
        </w:rPr>
        <w:t>setealah</w:t>
      </w:r>
      <w:proofErr w:type="spellEnd"/>
      <w:r w:rsidRPr="003421BB">
        <w:rPr>
          <w:iCs/>
          <w:color w:val="000000"/>
        </w:rPr>
        <w:t xml:space="preserve"> </w:t>
      </w:r>
      <w:proofErr w:type="spellStart"/>
      <w:r w:rsidRPr="003421BB">
        <w:rPr>
          <w:iCs/>
          <w:color w:val="000000"/>
        </w:rPr>
        <w:t>menyelesaikan</w:t>
      </w:r>
      <w:proofErr w:type="spellEnd"/>
      <w:r w:rsidRPr="003421BB">
        <w:rPr>
          <w:iCs/>
          <w:color w:val="000000"/>
        </w:rPr>
        <w:t xml:space="preserve"> submission </w:t>
      </w:r>
      <w:proofErr w:type="spellStart"/>
      <w:r w:rsidRPr="003421BB">
        <w:rPr>
          <w:iCs/>
          <w:color w:val="000000"/>
        </w:rPr>
        <w:t>kedua</w:t>
      </w:r>
      <w:proofErr w:type="spellEnd"/>
      <w:r w:rsidRPr="003421BB">
        <w:rPr>
          <w:iCs/>
          <w:color w:val="000000"/>
        </w:rPr>
        <w:t xml:space="preserve"> di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berikutnya</w:t>
      </w:r>
      <w:proofErr w:type="spellEnd"/>
      <w:r w:rsidRPr="003421BB">
        <w:rPr>
          <w:iCs/>
          <w:color w:val="000000"/>
        </w:rPr>
        <w:t xml:space="preserve"> yang </w:t>
      </w:r>
      <w:proofErr w:type="spellStart"/>
      <w:r w:rsidRPr="003421BB">
        <w:rPr>
          <w:iCs/>
          <w:color w:val="000000"/>
        </w:rPr>
        <w:t>harus</w:t>
      </w:r>
      <w:proofErr w:type="spellEnd"/>
      <w:r w:rsidRPr="003421BB">
        <w:rPr>
          <w:iCs/>
          <w:color w:val="000000"/>
        </w:rPr>
        <w:t xml:space="preserve"> </w:t>
      </w:r>
      <w:proofErr w:type="spellStart"/>
      <w:r w:rsidRPr="003421BB">
        <w:rPr>
          <w:iCs/>
          <w:color w:val="000000"/>
        </w:rPr>
        <w:t>diselesaikan</w:t>
      </w:r>
      <w:proofErr w:type="spellEnd"/>
      <w:r w:rsidRPr="003421BB">
        <w:rPr>
          <w:iCs/>
          <w:color w:val="000000"/>
        </w:rPr>
        <w:t xml:space="preserve"> </w:t>
      </w:r>
      <w:proofErr w:type="spellStart"/>
      <w:r w:rsidRPr="003421BB">
        <w:rPr>
          <w:iCs/>
          <w:color w:val="000000"/>
        </w:rPr>
        <w:t>adalah</w:t>
      </w:r>
      <w:proofErr w:type="spellEnd"/>
      <w:r w:rsidRPr="003421BB">
        <w:rPr>
          <w:iCs/>
          <w:color w:val="000000"/>
        </w:rPr>
        <w:t xml:space="preserve"> </w:t>
      </w:r>
      <w:proofErr w:type="spellStart"/>
      <w:r w:rsidRPr="003421BB">
        <w:rPr>
          <w:iCs/>
          <w:color w:val="000000"/>
        </w:rPr>
        <w:t>mengenai</w:t>
      </w:r>
      <w:proofErr w:type="spellEnd"/>
      <w:r w:rsidRPr="003421BB">
        <w:rPr>
          <w:iCs/>
          <w:color w:val="000000"/>
        </w:rPr>
        <w:t xml:space="preserve"> local data storage </w:t>
      </w:r>
      <w:proofErr w:type="spellStart"/>
      <w:r w:rsidRPr="003421BB">
        <w:rPr>
          <w:iCs/>
          <w:color w:val="000000"/>
        </w:rPr>
        <w:t>dimana</w:t>
      </w:r>
      <w:proofErr w:type="spellEnd"/>
      <w:r w:rsidRPr="003421BB">
        <w:rPr>
          <w:iCs/>
          <w:color w:val="000000"/>
        </w:rPr>
        <w:t xml:space="preserve">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ditargetkan</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menyelesaikan</w:t>
      </w:r>
      <w:proofErr w:type="spellEnd"/>
      <w:r w:rsidRPr="003421BB">
        <w:rPr>
          <w:iCs/>
          <w:color w:val="000000"/>
        </w:rPr>
        <w:t xml:space="preserve"> progress </w:t>
      </w:r>
      <w:proofErr w:type="spellStart"/>
      <w:r w:rsidRPr="003421BB">
        <w:rPr>
          <w:iCs/>
          <w:color w:val="000000"/>
        </w:rPr>
        <w:t>sebanyak</w:t>
      </w:r>
      <w:proofErr w:type="spellEnd"/>
      <w:r w:rsidRPr="003421BB">
        <w:rPr>
          <w:iCs/>
          <w:color w:val="000000"/>
        </w:rPr>
        <w:t xml:space="preserve"> 93% </w:t>
      </w:r>
      <w:proofErr w:type="spellStart"/>
      <w:r w:rsidRPr="003421BB">
        <w:rPr>
          <w:iCs/>
          <w:color w:val="000000"/>
        </w:rPr>
        <w:t>dari</w:t>
      </w:r>
      <w:proofErr w:type="spellEnd"/>
      <w:r w:rsidRPr="003421BB">
        <w:rPr>
          <w:iCs/>
          <w:color w:val="000000"/>
        </w:rPr>
        <w:t xml:space="preserve"> total </w:t>
      </w:r>
      <w:proofErr w:type="spellStart"/>
      <w:r w:rsidRPr="003421BB">
        <w:rPr>
          <w:iCs/>
          <w:color w:val="000000"/>
        </w:rPr>
        <w:t>modul</w:t>
      </w:r>
      <w:proofErr w:type="spellEnd"/>
      <w:r w:rsidRPr="003421BB">
        <w:rPr>
          <w:iCs/>
          <w:color w:val="000000"/>
        </w:rPr>
        <w:t xml:space="preserve"> yang </w:t>
      </w:r>
      <w:proofErr w:type="spellStart"/>
      <w:r w:rsidRPr="003421BB">
        <w:rPr>
          <w:iCs/>
          <w:color w:val="000000"/>
        </w:rPr>
        <w:t>diberikan</w:t>
      </w:r>
      <w:proofErr w:type="spellEnd"/>
      <w:r w:rsidRPr="003421BB">
        <w:rPr>
          <w:iCs/>
          <w:color w:val="000000"/>
        </w:rPr>
        <w:t>.</w:t>
      </w:r>
    </w:p>
    <w:p w14:paraId="5C3B8EB4" w14:textId="77777777" w:rsidR="00E23D79" w:rsidRPr="003421BB" w:rsidRDefault="00E23D79" w:rsidP="00631B06">
      <w:pPr>
        <w:pStyle w:val="ListParagraph"/>
        <w:numPr>
          <w:ilvl w:val="0"/>
          <w:numId w:val="27"/>
        </w:numPr>
        <w:jc w:val="both"/>
      </w:pPr>
      <w:proofErr w:type="spellStart"/>
      <w:r w:rsidRPr="003421BB">
        <w:t>Minggu</w:t>
      </w:r>
      <w:proofErr w:type="spellEnd"/>
      <w:r w:rsidRPr="003421BB">
        <w:t xml:space="preserve"> </w:t>
      </w:r>
      <w:proofErr w:type="spellStart"/>
      <w:r w:rsidRPr="003421BB">
        <w:t>kesembilan</w:t>
      </w:r>
      <w:proofErr w:type="spellEnd"/>
    </w:p>
    <w:p w14:paraId="73DE8088" w14:textId="77777777" w:rsidR="00E23D79" w:rsidRPr="003421BB" w:rsidRDefault="00E23D79" w:rsidP="00631B06">
      <w:pPr>
        <w:pBdr>
          <w:top w:val="nil"/>
          <w:left w:val="nil"/>
          <w:bottom w:val="nil"/>
          <w:right w:val="nil"/>
          <w:between w:val="nil"/>
        </w:pBdr>
        <w:ind w:left="359"/>
        <w:jc w:val="both"/>
        <w:rPr>
          <w:iCs/>
          <w:color w:val="000000"/>
        </w:rPr>
      </w:pPr>
      <w:r w:rsidRPr="003421BB">
        <w:rPr>
          <w:iCs/>
          <w:color w:val="000000"/>
        </w:rPr>
        <w:t xml:space="preserve">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menuntaskan</w:t>
      </w:r>
      <w:proofErr w:type="spellEnd"/>
      <w:r w:rsidRPr="003421BB">
        <w:rPr>
          <w:iCs/>
          <w:color w:val="000000"/>
        </w:rPr>
        <w:t xml:space="preserve"> </w:t>
      </w:r>
      <w:proofErr w:type="spellStart"/>
      <w:r w:rsidRPr="003421BB">
        <w:rPr>
          <w:iCs/>
          <w:color w:val="000000"/>
        </w:rPr>
        <w:t>seluruh</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kesembilan</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target </w:t>
      </w:r>
      <w:proofErr w:type="spellStart"/>
      <w:r w:rsidRPr="003421BB">
        <w:rPr>
          <w:iCs/>
          <w:color w:val="000000"/>
        </w:rPr>
        <w:t>penyelesaian</w:t>
      </w:r>
      <w:proofErr w:type="spellEnd"/>
      <w:r w:rsidRPr="003421BB">
        <w:rPr>
          <w:iCs/>
          <w:color w:val="000000"/>
        </w:rPr>
        <w:t xml:space="preserve"> 100% </w:t>
      </w:r>
      <w:proofErr w:type="spellStart"/>
      <w:r w:rsidRPr="003421BB">
        <w:rPr>
          <w:iCs/>
          <w:color w:val="000000"/>
        </w:rPr>
        <w:t>dari</w:t>
      </w:r>
      <w:proofErr w:type="spellEnd"/>
      <w:r w:rsidRPr="003421BB">
        <w:rPr>
          <w:iCs/>
          <w:color w:val="000000"/>
        </w:rPr>
        <w:t xml:space="preserve"> total </w:t>
      </w:r>
      <w:proofErr w:type="spellStart"/>
      <w:r w:rsidRPr="003421BB">
        <w:rPr>
          <w:iCs/>
          <w:color w:val="000000"/>
        </w:rPr>
        <w:t>modul</w:t>
      </w:r>
      <w:proofErr w:type="spellEnd"/>
      <w:r w:rsidRPr="003421BB">
        <w:rPr>
          <w:iCs/>
          <w:color w:val="000000"/>
        </w:rPr>
        <w:t xml:space="preserve"> yang </w:t>
      </w:r>
      <w:proofErr w:type="spellStart"/>
      <w:r w:rsidRPr="003421BB">
        <w:rPr>
          <w:iCs/>
          <w:color w:val="000000"/>
        </w:rPr>
        <w:t>diberikan</w:t>
      </w:r>
      <w:proofErr w:type="spellEnd"/>
      <w:r w:rsidRPr="003421BB">
        <w:rPr>
          <w:iCs/>
          <w:color w:val="000000"/>
        </w:rPr>
        <w:t xml:space="preserve"> pada </w:t>
      </w:r>
      <w:proofErr w:type="spellStart"/>
      <w:r w:rsidRPr="003421BB">
        <w:rPr>
          <w:iCs/>
          <w:color w:val="000000"/>
        </w:rPr>
        <w:t>kelas</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fundamental </w:t>
      </w:r>
      <w:proofErr w:type="spellStart"/>
      <w:r w:rsidRPr="003421BB">
        <w:rPr>
          <w:iCs/>
          <w:color w:val="000000"/>
        </w:rPr>
        <w:t>aplikasi</w:t>
      </w:r>
      <w:proofErr w:type="spellEnd"/>
      <w:r w:rsidRPr="003421BB">
        <w:rPr>
          <w:iCs/>
          <w:color w:val="000000"/>
        </w:rPr>
        <w:t xml:space="preserve"> android.</w:t>
      </w:r>
    </w:p>
    <w:p w14:paraId="39F5DCE4" w14:textId="77777777" w:rsidR="00E23D79" w:rsidRPr="003421BB" w:rsidRDefault="00E23D79" w:rsidP="00631B06">
      <w:pPr>
        <w:pStyle w:val="ListParagraph"/>
        <w:numPr>
          <w:ilvl w:val="0"/>
          <w:numId w:val="27"/>
        </w:numPr>
        <w:jc w:val="both"/>
      </w:pPr>
      <w:proofErr w:type="spellStart"/>
      <w:r w:rsidRPr="003421BB">
        <w:t>Minggu</w:t>
      </w:r>
      <w:proofErr w:type="spellEnd"/>
      <w:r w:rsidRPr="003421BB">
        <w:t xml:space="preserve"> </w:t>
      </w:r>
      <w:proofErr w:type="spellStart"/>
      <w:r w:rsidRPr="003421BB">
        <w:t>kesepuluh</w:t>
      </w:r>
      <w:proofErr w:type="spellEnd"/>
    </w:p>
    <w:p w14:paraId="2827D77E" w14:textId="77777777" w:rsidR="00E23D79" w:rsidRPr="003421BB" w:rsidRDefault="00E23D79" w:rsidP="00631B06">
      <w:pPr>
        <w:pBdr>
          <w:top w:val="nil"/>
          <w:left w:val="nil"/>
          <w:bottom w:val="nil"/>
          <w:right w:val="nil"/>
          <w:between w:val="nil"/>
        </w:pBdr>
        <w:ind w:left="359"/>
        <w:jc w:val="both"/>
        <w:rPr>
          <w:iCs/>
          <w:color w:val="000000"/>
        </w:rPr>
      </w:pPr>
      <w:r w:rsidRPr="003421BB">
        <w:rPr>
          <w:iCs/>
          <w:color w:val="000000"/>
        </w:rPr>
        <w:t xml:space="preserve">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mendapatkan</w:t>
      </w:r>
      <w:proofErr w:type="spellEnd"/>
      <w:r w:rsidRPr="003421BB">
        <w:rPr>
          <w:iCs/>
          <w:color w:val="000000"/>
        </w:rPr>
        <w:t xml:space="preserve"> </w:t>
      </w:r>
      <w:proofErr w:type="spellStart"/>
      <w:r w:rsidRPr="003421BB">
        <w:rPr>
          <w:iCs/>
          <w:color w:val="000000"/>
        </w:rPr>
        <w:t>materi</w:t>
      </w:r>
      <w:proofErr w:type="spellEnd"/>
      <w:r w:rsidRPr="003421BB">
        <w:rPr>
          <w:iCs/>
          <w:color w:val="000000"/>
        </w:rPr>
        <w:t xml:space="preserve"> </w:t>
      </w:r>
      <w:proofErr w:type="spellStart"/>
      <w:r w:rsidRPr="003421BB">
        <w:rPr>
          <w:iCs/>
          <w:color w:val="000000"/>
        </w:rPr>
        <w:t>baru</w:t>
      </w:r>
      <w:proofErr w:type="spellEnd"/>
      <w:r w:rsidRPr="003421BB">
        <w:rPr>
          <w:iCs/>
          <w:color w:val="000000"/>
        </w:rPr>
        <w:t xml:space="preserve"> </w:t>
      </w:r>
      <w:proofErr w:type="spellStart"/>
      <w:r w:rsidRPr="003421BB">
        <w:rPr>
          <w:iCs/>
          <w:color w:val="000000"/>
        </w:rPr>
        <w:t>yaitu</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android jetpack pro, pada </w:t>
      </w:r>
      <w:proofErr w:type="spellStart"/>
      <w:r w:rsidRPr="003421BB">
        <w:rPr>
          <w:iCs/>
          <w:color w:val="000000"/>
        </w:rPr>
        <w:t>satu</w:t>
      </w:r>
      <w:proofErr w:type="spellEnd"/>
      <w:r w:rsidRPr="003421BB">
        <w:rPr>
          <w:iCs/>
          <w:color w:val="000000"/>
        </w:rPr>
        <w:t xml:space="preserve"> </w:t>
      </w:r>
      <w:proofErr w:type="spellStart"/>
      <w:r w:rsidRPr="003421BB">
        <w:rPr>
          <w:iCs/>
          <w:color w:val="000000"/>
        </w:rPr>
        <w:t>miggu</w:t>
      </w:r>
      <w:proofErr w:type="spellEnd"/>
      <w:r w:rsidRPr="003421BB">
        <w:rPr>
          <w:iCs/>
          <w:color w:val="000000"/>
        </w:rPr>
        <w:t xml:space="preserve"> </w:t>
      </w:r>
      <w:proofErr w:type="spellStart"/>
      <w:r w:rsidRPr="003421BB">
        <w:rPr>
          <w:iCs/>
          <w:color w:val="000000"/>
        </w:rPr>
        <w:t>kedepan</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ditargetkan</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bisa</w:t>
      </w:r>
      <w:proofErr w:type="spellEnd"/>
      <w:r w:rsidRPr="003421BB">
        <w:rPr>
          <w:iCs/>
          <w:color w:val="000000"/>
        </w:rPr>
        <w:t xml:space="preserve"> </w:t>
      </w:r>
      <w:proofErr w:type="spellStart"/>
      <w:r w:rsidRPr="003421BB">
        <w:rPr>
          <w:iCs/>
          <w:color w:val="000000"/>
        </w:rPr>
        <w:t>menyelesaikan</w:t>
      </w:r>
      <w:proofErr w:type="spellEnd"/>
      <w:r w:rsidRPr="003421BB">
        <w:rPr>
          <w:iCs/>
          <w:color w:val="000000"/>
        </w:rPr>
        <w:t xml:space="preserve"> </w:t>
      </w:r>
      <w:proofErr w:type="spellStart"/>
      <w:r w:rsidRPr="003421BB">
        <w:rPr>
          <w:iCs/>
          <w:color w:val="000000"/>
        </w:rPr>
        <w:t>kelas</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dengan</w:t>
      </w:r>
      <w:proofErr w:type="spellEnd"/>
      <w:r w:rsidRPr="003421BB">
        <w:rPr>
          <w:iCs/>
          <w:color w:val="000000"/>
        </w:rPr>
        <w:t xml:space="preserve"> progress </w:t>
      </w:r>
      <w:proofErr w:type="spellStart"/>
      <w:r w:rsidRPr="003421BB">
        <w:rPr>
          <w:iCs/>
          <w:color w:val="000000"/>
        </w:rPr>
        <w:t>sebanyak</w:t>
      </w:r>
      <w:proofErr w:type="spellEnd"/>
      <w:r w:rsidRPr="003421BB">
        <w:rPr>
          <w:iCs/>
          <w:color w:val="000000"/>
        </w:rPr>
        <w:t xml:space="preserve"> 51% dan </w:t>
      </w:r>
      <w:proofErr w:type="spellStart"/>
      <w:r w:rsidRPr="003421BB">
        <w:rPr>
          <w:iCs/>
          <w:color w:val="000000"/>
        </w:rPr>
        <w:t>termasuk</w:t>
      </w:r>
      <w:proofErr w:type="spellEnd"/>
      <w:r w:rsidRPr="003421BB">
        <w:rPr>
          <w:iCs/>
          <w:color w:val="000000"/>
        </w:rPr>
        <w:t xml:space="preserve"> submission </w:t>
      </w:r>
      <w:proofErr w:type="spellStart"/>
      <w:r w:rsidRPr="003421BB">
        <w:rPr>
          <w:iCs/>
          <w:color w:val="000000"/>
        </w:rPr>
        <w:t>kelas</w:t>
      </w:r>
      <w:proofErr w:type="spellEnd"/>
      <w:r w:rsidRPr="003421BB">
        <w:rPr>
          <w:iCs/>
          <w:color w:val="000000"/>
        </w:rPr>
        <w:t xml:space="preserve"> </w:t>
      </w:r>
      <w:proofErr w:type="spellStart"/>
      <w:r w:rsidRPr="003421BB">
        <w:rPr>
          <w:iCs/>
          <w:color w:val="000000"/>
        </w:rPr>
        <w:t>didalamnya</w:t>
      </w:r>
      <w:proofErr w:type="spellEnd"/>
    </w:p>
    <w:p w14:paraId="1B82CD40" w14:textId="77777777" w:rsidR="00E23D79" w:rsidRPr="003421BB" w:rsidRDefault="00E23D79" w:rsidP="00631B06">
      <w:pPr>
        <w:pStyle w:val="ListParagraph"/>
        <w:numPr>
          <w:ilvl w:val="0"/>
          <w:numId w:val="27"/>
        </w:numPr>
        <w:jc w:val="both"/>
      </w:pPr>
      <w:proofErr w:type="spellStart"/>
      <w:r w:rsidRPr="003421BB">
        <w:t>Minggu</w:t>
      </w:r>
      <w:proofErr w:type="spellEnd"/>
      <w:r w:rsidRPr="003421BB">
        <w:t xml:space="preserve"> </w:t>
      </w:r>
      <w:proofErr w:type="spellStart"/>
      <w:r w:rsidRPr="003421BB">
        <w:t>kesebelas</w:t>
      </w:r>
      <w:proofErr w:type="spellEnd"/>
    </w:p>
    <w:p w14:paraId="0408C6E0" w14:textId="77777777" w:rsidR="00E23D79" w:rsidRPr="003421BB" w:rsidRDefault="00E23D79" w:rsidP="00631B06">
      <w:pPr>
        <w:pBdr>
          <w:top w:val="nil"/>
          <w:left w:val="nil"/>
          <w:bottom w:val="nil"/>
          <w:right w:val="nil"/>
          <w:between w:val="nil"/>
        </w:pBdr>
        <w:ind w:left="359"/>
        <w:jc w:val="both"/>
        <w:rPr>
          <w:iCs/>
          <w:color w:val="000000"/>
        </w:rPr>
      </w:pP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para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melanjutkan</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belajar</w:t>
      </w:r>
      <w:proofErr w:type="spellEnd"/>
      <w:r w:rsidRPr="003421BB">
        <w:rPr>
          <w:iCs/>
          <w:color w:val="000000"/>
        </w:rPr>
        <w:t xml:space="preserve"> android jetpack pro </w:t>
      </w:r>
      <w:proofErr w:type="spellStart"/>
      <w:r w:rsidRPr="003421BB">
        <w:rPr>
          <w:iCs/>
          <w:color w:val="000000"/>
        </w:rPr>
        <w:t>sampai</w:t>
      </w:r>
      <w:proofErr w:type="spellEnd"/>
      <w:r w:rsidRPr="003421BB">
        <w:rPr>
          <w:iCs/>
          <w:color w:val="000000"/>
        </w:rPr>
        <w:t xml:space="preserve"> progress 100%, dan pada </w:t>
      </w: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juga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bisa</w:t>
      </w:r>
      <w:proofErr w:type="spellEnd"/>
      <w:r w:rsidRPr="003421BB">
        <w:rPr>
          <w:iCs/>
          <w:color w:val="000000"/>
        </w:rPr>
        <w:t xml:space="preserve"> </w:t>
      </w:r>
      <w:proofErr w:type="spellStart"/>
      <w:r w:rsidRPr="003421BB">
        <w:rPr>
          <w:iCs/>
          <w:color w:val="000000"/>
        </w:rPr>
        <w:t>mulai</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memilih</w:t>
      </w:r>
      <w:proofErr w:type="spellEnd"/>
      <w:r w:rsidRPr="003421BB">
        <w:rPr>
          <w:iCs/>
          <w:color w:val="000000"/>
        </w:rPr>
        <w:t xml:space="preserve"> </w:t>
      </w:r>
      <w:proofErr w:type="spellStart"/>
      <w:r w:rsidRPr="003421BB">
        <w:rPr>
          <w:iCs/>
          <w:color w:val="000000"/>
        </w:rPr>
        <w:t>anggota</w:t>
      </w:r>
      <w:proofErr w:type="spellEnd"/>
      <w:r w:rsidRPr="003421BB">
        <w:rPr>
          <w:iCs/>
          <w:color w:val="000000"/>
        </w:rPr>
        <w:t xml:space="preserve"> </w:t>
      </w:r>
      <w:proofErr w:type="spellStart"/>
      <w:r w:rsidRPr="003421BB">
        <w:rPr>
          <w:iCs/>
          <w:color w:val="000000"/>
        </w:rPr>
        <w:t>kelompok</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proofErr w:type="spellStart"/>
      <w:r w:rsidRPr="003421BB">
        <w:rPr>
          <w:iCs/>
          <w:color w:val="000000"/>
        </w:rPr>
        <w:t>pengerjaan</w:t>
      </w:r>
      <w:proofErr w:type="spellEnd"/>
      <w:r w:rsidRPr="003421BB">
        <w:rPr>
          <w:iCs/>
          <w:color w:val="000000"/>
        </w:rPr>
        <w:t xml:space="preserve"> </w:t>
      </w:r>
      <w:proofErr w:type="spellStart"/>
      <w:r w:rsidRPr="003421BB">
        <w:rPr>
          <w:iCs/>
          <w:color w:val="000000"/>
        </w:rPr>
        <w:t>tugas</w:t>
      </w:r>
      <w:proofErr w:type="spellEnd"/>
      <w:r w:rsidRPr="003421BB">
        <w:rPr>
          <w:iCs/>
          <w:color w:val="000000"/>
        </w:rPr>
        <w:t xml:space="preserve"> </w:t>
      </w:r>
      <w:proofErr w:type="spellStart"/>
      <w:r w:rsidRPr="003421BB">
        <w:rPr>
          <w:iCs/>
          <w:color w:val="000000"/>
        </w:rPr>
        <w:t>akhir</w:t>
      </w:r>
      <w:proofErr w:type="spellEnd"/>
      <w:r w:rsidRPr="003421BB">
        <w:rPr>
          <w:iCs/>
          <w:color w:val="000000"/>
        </w:rPr>
        <w:t xml:space="preserve">, </w:t>
      </w:r>
      <w:proofErr w:type="spellStart"/>
      <w:r w:rsidRPr="003421BB">
        <w:rPr>
          <w:iCs/>
          <w:color w:val="000000"/>
        </w:rPr>
        <w:t>dimana</w:t>
      </w:r>
      <w:proofErr w:type="spellEnd"/>
      <w:r w:rsidRPr="003421BB">
        <w:rPr>
          <w:iCs/>
          <w:color w:val="000000"/>
        </w:rPr>
        <w:t xml:space="preserve"> </w:t>
      </w:r>
      <w:proofErr w:type="spellStart"/>
      <w:r w:rsidRPr="003421BB">
        <w:rPr>
          <w:iCs/>
          <w:color w:val="000000"/>
        </w:rPr>
        <w:t>setiap</w:t>
      </w:r>
      <w:proofErr w:type="spellEnd"/>
      <w:r w:rsidRPr="003421BB">
        <w:rPr>
          <w:iCs/>
          <w:color w:val="000000"/>
        </w:rPr>
        <w:t xml:space="preserve"> </w:t>
      </w:r>
      <w:proofErr w:type="spellStart"/>
      <w:r w:rsidRPr="003421BB">
        <w:rPr>
          <w:iCs/>
          <w:color w:val="000000"/>
        </w:rPr>
        <w:t>tim</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terdiri</w:t>
      </w:r>
      <w:proofErr w:type="spellEnd"/>
      <w:r w:rsidRPr="003421BB">
        <w:rPr>
          <w:iCs/>
          <w:color w:val="000000"/>
        </w:rPr>
        <w:t xml:space="preserve"> </w:t>
      </w:r>
      <w:proofErr w:type="spellStart"/>
      <w:r w:rsidRPr="003421BB">
        <w:rPr>
          <w:iCs/>
          <w:color w:val="000000"/>
        </w:rPr>
        <w:t>dari</w:t>
      </w:r>
      <w:proofErr w:type="spellEnd"/>
      <w:r w:rsidRPr="003421BB">
        <w:rPr>
          <w:iCs/>
          <w:color w:val="000000"/>
        </w:rPr>
        <w:t xml:space="preserve"> </w:t>
      </w:r>
      <w:proofErr w:type="spellStart"/>
      <w:r w:rsidRPr="003421BB">
        <w:rPr>
          <w:iCs/>
          <w:color w:val="000000"/>
        </w:rPr>
        <w:t>dua</w:t>
      </w:r>
      <w:proofErr w:type="spellEnd"/>
      <w:r w:rsidRPr="003421BB">
        <w:rPr>
          <w:iCs/>
          <w:color w:val="000000"/>
        </w:rPr>
        <w:t xml:space="preserve"> orang </w:t>
      </w:r>
      <w:proofErr w:type="spellStart"/>
      <w:r w:rsidRPr="003421BB">
        <w:rPr>
          <w:iCs/>
          <w:color w:val="000000"/>
        </w:rPr>
        <w:t>dengan</w:t>
      </w:r>
      <w:proofErr w:type="spellEnd"/>
      <w:r w:rsidRPr="003421BB">
        <w:rPr>
          <w:iCs/>
          <w:color w:val="000000"/>
        </w:rPr>
        <w:t xml:space="preserve"> </w:t>
      </w:r>
      <w:proofErr w:type="spellStart"/>
      <w:r w:rsidRPr="003421BB">
        <w:rPr>
          <w:iCs/>
          <w:color w:val="000000"/>
        </w:rPr>
        <w:t>kelas</w:t>
      </w:r>
      <w:proofErr w:type="spellEnd"/>
      <w:r w:rsidRPr="003421BB">
        <w:rPr>
          <w:iCs/>
          <w:color w:val="000000"/>
        </w:rPr>
        <w:t xml:space="preserve"> yang </w:t>
      </w:r>
      <w:proofErr w:type="spellStart"/>
      <w:r w:rsidRPr="003421BB">
        <w:rPr>
          <w:iCs/>
          <w:color w:val="000000"/>
        </w:rPr>
        <w:t>sama</w:t>
      </w:r>
      <w:proofErr w:type="spellEnd"/>
    </w:p>
    <w:p w14:paraId="5FC242CF" w14:textId="77777777" w:rsidR="00E23D79" w:rsidRPr="00BA1E28" w:rsidRDefault="00E23D79" w:rsidP="00631B06">
      <w:pPr>
        <w:pStyle w:val="ListParagraph"/>
        <w:numPr>
          <w:ilvl w:val="0"/>
          <w:numId w:val="27"/>
        </w:numPr>
        <w:jc w:val="both"/>
      </w:pPr>
      <w:proofErr w:type="spellStart"/>
      <w:r w:rsidRPr="00BA1E28">
        <w:t>Minggu</w:t>
      </w:r>
      <w:proofErr w:type="spellEnd"/>
      <w:r w:rsidRPr="00BA1E28">
        <w:t xml:space="preserve"> </w:t>
      </w:r>
      <w:proofErr w:type="spellStart"/>
      <w:r w:rsidRPr="00BA1E28">
        <w:t>kedua</w:t>
      </w:r>
      <w:proofErr w:type="spellEnd"/>
      <w:r w:rsidRPr="00BA1E28">
        <w:t xml:space="preserve"> </w:t>
      </w:r>
      <w:proofErr w:type="spellStart"/>
      <w:r w:rsidRPr="00BA1E28">
        <w:t>belas</w:t>
      </w:r>
      <w:proofErr w:type="spellEnd"/>
    </w:p>
    <w:p w14:paraId="3A89EB52" w14:textId="77777777" w:rsidR="00E23D79" w:rsidRPr="003421BB" w:rsidRDefault="00E23D79" w:rsidP="00631B06">
      <w:pPr>
        <w:pBdr>
          <w:top w:val="nil"/>
          <w:left w:val="nil"/>
          <w:bottom w:val="nil"/>
          <w:right w:val="nil"/>
          <w:between w:val="nil"/>
        </w:pBdr>
        <w:ind w:left="359"/>
        <w:jc w:val="both"/>
        <w:rPr>
          <w:iCs/>
          <w:color w:val="000000"/>
          <w:lang w:val="id-ID"/>
        </w:rPr>
      </w:pPr>
      <w:proofErr w:type="spellStart"/>
      <w:r w:rsidRPr="003421BB">
        <w:rPr>
          <w:iCs/>
          <w:color w:val="000000"/>
        </w:rPr>
        <w:t>Minggu</w:t>
      </w:r>
      <w:proofErr w:type="spellEnd"/>
      <w:r w:rsidRPr="003421BB">
        <w:rPr>
          <w:iCs/>
          <w:color w:val="000000"/>
        </w:rPr>
        <w:t xml:space="preserve"> </w:t>
      </w:r>
      <w:proofErr w:type="spellStart"/>
      <w:r w:rsidRPr="003421BB">
        <w:rPr>
          <w:iCs/>
          <w:color w:val="000000"/>
        </w:rPr>
        <w:t>ini</w:t>
      </w:r>
      <w:proofErr w:type="spellEnd"/>
      <w:r w:rsidRPr="003421BB">
        <w:rPr>
          <w:iCs/>
          <w:color w:val="000000"/>
        </w:rPr>
        <w:t xml:space="preserve"> </w:t>
      </w:r>
      <w:proofErr w:type="spellStart"/>
      <w:r w:rsidRPr="003421BB">
        <w:rPr>
          <w:iCs/>
          <w:color w:val="000000"/>
        </w:rPr>
        <w:t>semua</w:t>
      </w:r>
      <w:proofErr w:type="spellEnd"/>
      <w:r w:rsidRPr="003421BB">
        <w:rPr>
          <w:iCs/>
          <w:color w:val="000000"/>
        </w:rPr>
        <w:t xml:space="preserve"> </w:t>
      </w:r>
      <w:proofErr w:type="spellStart"/>
      <w:r w:rsidRPr="003421BB">
        <w:rPr>
          <w:iCs/>
          <w:color w:val="000000"/>
        </w:rPr>
        <w:t>modul</w:t>
      </w:r>
      <w:proofErr w:type="spellEnd"/>
      <w:r w:rsidRPr="003421BB">
        <w:rPr>
          <w:iCs/>
          <w:color w:val="000000"/>
        </w:rPr>
        <w:t xml:space="preserve"> </w:t>
      </w:r>
      <w:proofErr w:type="spellStart"/>
      <w:r w:rsidRPr="003421BB">
        <w:rPr>
          <w:iCs/>
          <w:color w:val="000000"/>
        </w:rPr>
        <w:t>kelas</w:t>
      </w:r>
      <w:proofErr w:type="spellEnd"/>
      <w:r w:rsidRPr="003421BB">
        <w:rPr>
          <w:iCs/>
          <w:color w:val="000000"/>
        </w:rPr>
        <w:t xml:space="preserve"> </w:t>
      </w:r>
      <w:proofErr w:type="spellStart"/>
      <w:r w:rsidRPr="003421BB">
        <w:rPr>
          <w:iCs/>
          <w:color w:val="000000"/>
        </w:rPr>
        <w:t>ditargetkan</w:t>
      </w:r>
      <w:proofErr w:type="spellEnd"/>
      <w:r w:rsidRPr="003421BB">
        <w:rPr>
          <w:iCs/>
          <w:color w:val="000000"/>
        </w:rPr>
        <w:t xml:space="preserve"> </w:t>
      </w:r>
      <w:proofErr w:type="spellStart"/>
      <w:r w:rsidRPr="003421BB">
        <w:rPr>
          <w:iCs/>
          <w:color w:val="000000"/>
        </w:rPr>
        <w:t>telah</w:t>
      </w:r>
      <w:proofErr w:type="spellEnd"/>
      <w:r w:rsidRPr="003421BB">
        <w:rPr>
          <w:iCs/>
          <w:color w:val="000000"/>
        </w:rPr>
        <w:t xml:space="preserve"> </w:t>
      </w:r>
      <w:proofErr w:type="spellStart"/>
      <w:r w:rsidRPr="003421BB">
        <w:rPr>
          <w:iCs/>
          <w:color w:val="000000"/>
        </w:rPr>
        <w:t>selesai</w:t>
      </w:r>
      <w:proofErr w:type="spellEnd"/>
      <w:r w:rsidRPr="003421BB">
        <w:rPr>
          <w:iCs/>
          <w:color w:val="000000"/>
        </w:rPr>
        <w:t xml:space="preserve">, </w:t>
      </w:r>
      <w:proofErr w:type="spellStart"/>
      <w:r w:rsidRPr="003421BB">
        <w:rPr>
          <w:iCs/>
          <w:color w:val="000000"/>
        </w:rPr>
        <w:t>sehingga</w:t>
      </w:r>
      <w:proofErr w:type="spellEnd"/>
      <w:r w:rsidRPr="003421BB">
        <w:rPr>
          <w:iCs/>
          <w:color w:val="000000"/>
        </w:rPr>
        <w:t xml:space="preserve"> </w:t>
      </w:r>
      <w:proofErr w:type="spellStart"/>
      <w:r w:rsidRPr="003421BB">
        <w:rPr>
          <w:iCs/>
          <w:color w:val="000000"/>
        </w:rPr>
        <w:t>peserta</w:t>
      </w:r>
      <w:proofErr w:type="spellEnd"/>
      <w:r w:rsidRPr="003421BB">
        <w:rPr>
          <w:iCs/>
          <w:color w:val="000000"/>
        </w:rPr>
        <w:t xml:space="preserve"> </w:t>
      </w:r>
      <w:proofErr w:type="spellStart"/>
      <w:r w:rsidRPr="003421BB">
        <w:rPr>
          <w:iCs/>
          <w:color w:val="000000"/>
        </w:rPr>
        <w:t>akan</w:t>
      </w:r>
      <w:proofErr w:type="spellEnd"/>
      <w:r w:rsidRPr="003421BB">
        <w:rPr>
          <w:iCs/>
          <w:color w:val="000000"/>
        </w:rPr>
        <w:t xml:space="preserve"> </w:t>
      </w:r>
      <w:proofErr w:type="spellStart"/>
      <w:r w:rsidRPr="003421BB">
        <w:rPr>
          <w:iCs/>
          <w:color w:val="000000"/>
        </w:rPr>
        <w:t>fokus</w:t>
      </w:r>
      <w:proofErr w:type="spellEnd"/>
      <w:r w:rsidRPr="003421BB">
        <w:rPr>
          <w:iCs/>
          <w:color w:val="000000"/>
        </w:rPr>
        <w:t xml:space="preserve"> </w:t>
      </w:r>
      <w:proofErr w:type="spellStart"/>
      <w:r w:rsidRPr="003421BB">
        <w:rPr>
          <w:iCs/>
          <w:color w:val="000000"/>
        </w:rPr>
        <w:t>untuk</w:t>
      </w:r>
      <w:proofErr w:type="spellEnd"/>
      <w:r w:rsidRPr="003421BB">
        <w:rPr>
          <w:iCs/>
          <w:color w:val="000000"/>
        </w:rPr>
        <w:t xml:space="preserve"> </w:t>
      </w:r>
      <w:r w:rsidRPr="003421BB">
        <w:rPr>
          <w:iCs/>
          <w:color w:val="000000"/>
          <w:lang w:val="id-ID"/>
        </w:rPr>
        <w:t>menyelesaikan modul simulai android associate developer yang dibuat semirip mungkin dengan tes AAD yang sesungguhnya dari google.</w:t>
      </w:r>
    </w:p>
    <w:p w14:paraId="581586BF" w14:textId="77777777" w:rsidR="00E23D79" w:rsidRPr="001B4C1C" w:rsidRDefault="00E23D79" w:rsidP="00631B06">
      <w:pPr>
        <w:pStyle w:val="ListParagraph"/>
        <w:numPr>
          <w:ilvl w:val="0"/>
          <w:numId w:val="27"/>
        </w:numPr>
        <w:jc w:val="both"/>
        <w:rPr>
          <w:lang w:val="id-ID"/>
        </w:rPr>
      </w:pPr>
      <w:r w:rsidRPr="001B4C1C">
        <w:rPr>
          <w:lang w:val="id-ID"/>
        </w:rPr>
        <w:t>Minggu ketiga belas</w:t>
      </w:r>
    </w:p>
    <w:p w14:paraId="4CDF450C"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Pengerjaan proposal untuk tugas akhir dimulai pada minggu ini, sehingga para peserta diwajibkan telah memiliki kelompok baik dibentuk secara mandiri ataupun secara random jika tidak melakukanya. Proposal ini akan menjadi acuan peserta dalam menyelesaikan tugas akhir di msib dicoding.</w:t>
      </w:r>
    </w:p>
    <w:p w14:paraId="2C68BA46" w14:textId="77777777" w:rsidR="00E23D79" w:rsidRPr="005E06D2" w:rsidRDefault="00E23D79" w:rsidP="00631B06">
      <w:pPr>
        <w:pStyle w:val="ListParagraph"/>
        <w:numPr>
          <w:ilvl w:val="0"/>
          <w:numId w:val="27"/>
        </w:numPr>
        <w:jc w:val="both"/>
        <w:rPr>
          <w:lang w:val="id-ID"/>
        </w:rPr>
      </w:pPr>
      <w:r w:rsidRPr="005E06D2">
        <w:rPr>
          <w:lang w:val="id-ID"/>
        </w:rPr>
        <w:t>Minggu keempat belas</w:t>
      </w:r>
    </w:p>
    <w:p w14:paraId="48BECBE6"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Minggu ini peserta akan mulai mengerjakan proyek akhir atau capstone dengan tim masing-masing, sesi konsultasi juga akan tetap diberikan seperti pada minggu sebelumnya.</w:t>
      </w:r>
    </w:p>
    <w:p w14:paraId="5AA1006F" w14:textId="77777777" w:rsidR="00E23D79" w:rsidRPr="00BF13CD" w:rsidRDefault="00E23D79" w:rsidP="00631B06">
      <w:pPr>
        <w:pStyle w:val="ListParagraph"/>
        <w:numPr>
          <w:ilvl w:val="0"/>
          <w:numId w:val="27"/>
        </w:numPr>
        <w:jc w:val="both"/>
        <w:rPr>
          <w:lang w:val="id-ID"/>
        </w:rPr>
      </w:pPr>
      <w:r w:rsidRPr="00BF13CD">
        <w:rPr>
          <w:lang w:val="id-ID"/>
        </w:rPr>
        <w:t>Minggu kelima belas</w:t>
      </w:r>
    </w:p>
    <w:p w14:paraId="6D9A7FE8"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Minggu kelima belas peserta akan dilakukan pengecekan progress capstone, dan jika ditemukan progress tidak lebih dari 40%, maka secara otomatis akan gugur, maka dari itu peserta diharapkan untuk bekerjasama dengan baik untuk menjaga progress tetap dalam kendali</w:t>
      </w:r>
    </w:p>
    <w:p w14:paraId="5B29E276" w14:textId="77777777" w:rsidR="00E23D79" w:rsidRPr="00D51BF3" w:rsidRDefault="00E23D79" w:rsidP="00631B06">
      <w:pPr>
        <w:pStyle w:val="ListParagraph"/>
        <w:numPr>
          <w:ilvl w:val="0"/>
          <w:numId w:val="27"/>
        </w:numPr>
        <w:jc w:val="both"/>
        <w:rPr>
          <w:lang w:val="id-ID"/>
        </w:rPr>
      </w:pPr>
      <w:r w:rsidRPr="00D51BF3">
        <w:rPr>
          <w:lang w:val="id-ID"/>
        </w:rPr>
        <w:t>Minggu keenam belas</w:t>
      </w:r>
    </w:p>
    <w:p w14:paraId="70E1BA62"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Minggu keenam belas peserta masih berkutat dalam pengerjaan capstone, dalam pengerjaan capstone, akan diberikan mentor yang akan membimbing dan membantu permasalahan yang ditemui para peserta dalam pengerjaan capstone, peserta bisa melakukan konsultasi pada jam yang telah disetujui dengan mentor</w:t>
      </w:r>
    </w:p>
    <w:p w14:paraId="1EB82290" w14:textId="77777777" w:rsidR="00E23D79" w:rsidRPr="0033613E" w:rsidRDefault="00E23D79" w:rsidP="00631B06">
      <w:pPr>
        <w:pStyle w:val="ListParagraph"/>
        <w:numPr>
          <w:ilvl w:val="0"/>
          <w:numId w:val="27"/>
        </w:numPr>
        <w:jc w:val="both"/>
        <w:rPr>
          <w:lang w:val="id-ID"/>
        </w:rPr>
      </w:pPr>
      <w:r w:rsidRPr="0033613E">
        <w:rPr>
          <w:lang w:val="id-ID"/>
        </w:rPr>
        <w:lastRenderedPageBreak/>
        <w:t>Minggu ketujuh belas</w:t>
      </w:r>
    </w:p>
    <w:p w14:paraId="1912A397"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Minggu ini peserta akan menyempurnakan project capstone sebelum nantinya akan disubmit pada platform dicoding, sesi konsultasi juga masih diberikan sesuai dengan persetujuan peserta dan mentor.</w:t>
      </w:r>
    </w:p>
    <w:p w14:paraId="7B1A90F3" w14:textId="77777777" w:rsidR="00E23D79" w:rsidRPr="00A61D1C" w:rsidRDefault="00E23D79" w:rsidP="00631B06">
      <w:pPr>
        <w:pStyle w:val="ListParagraph"/>
        <w:numPr>
          <w:ilvl w:val="0"/>
          <w:numId w:val="27"/>
        </w:numPr>
        <w:jc w:val="both"/>
        <w:rPr>
          <w:lang w:val="id-ID"/>
        </w:rPr>
      </w:pPr>
      <w:r w:rsidRPr="00A61D1C">
        <w:rPr>
          <w:lang w:val="id-ID"/>
        </w:rPr>
        <w:t>Minggu kedelapan belas</w:t>
      </w:r>
    </w:p>
    <w:p w14:paraId="4537A3DA"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Pada tahap ini, para peserta harus sudah submit capstone yang telah dikerjakan, dan pada minggu ini akan diadakan sesi pembelajaran softskill untuk penyiapan karir bagi para peserta setelah lulus dari msib kampus merdeka</w:t>
      </w:r>
    </w:p>
    <w:p w14:paraId="0295B97E" w14:textId="77777777" w:rsidR="00E23D79" w:rsidRPr="00413AAD" w:rsidRDefault="00E23D79" w:rsidP="00631B06">
      <w:pPr>
        <w:pStyle w:val="ListParagraph"/>
        <w:numPr>
          <w:ilvl w:val="0"/>
          <w:numId w:val="27"/>
        </w:numPr>
        <w:jc w:val="both"/>
        <w:rPr>
          <w:lang w:val="id-ID"/>
        </w:rPr>
      </w:pPr>
      <w:r w:rsidRPr="00413AAD">
        <w:rPr>
          <w:lang w:val="id-ID"/>
        </w:rPr>
        <w:t>Minggu kesembilan belas</w:t>
      </w:r>
    </w:p>
    <w:p w14:paraId="44F9BB57"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Para peserta diharapkan telah menyelesaikan semua kelas dan tugas yang ada serta tentunya capstone yang telah dikerjakan pada minggu sebelumnya, para juri yang berkompeten akan menilai tiap project capstone yang dikerjakan oleh tiap tim untuk selanjutnya dilakukan penilaian dan penetapan capstone terbaik</w:t>
      </w:r>
    </w:p>
    <w:p w14:paraId="3B94C4A9" w14:textId="77777777" w:rsidR="00E23D79" w:rsidRPr="007C7C14" w:rsidRDefault="00E23D79" w:rsidP="00631B06">
      <w:pPr>
        <w:pStyle w:val="ListParagraph"/>
        <w:numPr>
          <w:ilvl w:val="0"/>
          <w:numId w:val="27"/>
        </w:numPr>
        <w:jc w:val="both"/>
        <w:rPr>
          <w:lang w:val="id-ID"/>
        </w:rPr>
      </w:pPr>
      <w:r w:rsidRPr="007C7C14">
        <w:rPr>
          <w:lang w:val="id-ID"/>
        </w:rPr>
        <w:t>Minggu kedua puluh</w:t>
      </w:r>
    </w:p>
    <w:p w14:paraId="55495FE2"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Pada minggu ini, tim yang mengerjakan capstone terbaik menurut penilaian juri akan melakukan presentasi, selain itu tim yang mendaptkan predikat terbaik juga akan mendapatkan bonus points dari dicoding yang dapat dilakukan transaksi di platform dicoding.</w:t>
      </w:r>
    </w:p>
    <w:p w14:paraId="7AF04ECB" w14:textId="77777777" w:rsidR="00E23D79" w:rsidRPr="005E415B" w:rsidRDefault="00E23D79" w:rsidP="00631B06">
      <w:pPr>
        <w:pStyle w:val="ListParagraph"/>
        <w:numPr>
          <w:ilvl w:val="0"/>
          <w:numId w:val="27"/>
        </w:numPr>
        <w:jc w:val="both"/>
        <w:rPr>
          <w:lang w:val="id-ID"/>
        </w:rPr>
      </w:pPr>
      <w:r w:rsidRPr="005E415B">
        <w:rPr>
          <w:lang w:val="id-ID"/>
        </w:rPr>
        <w:t>Minggu kedua puluh satu</w:t>
      </w:r>
    </w:p>
    <w:p w14:paraId="700BBEF3"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Peserta akan menerima transkrip nilai yang akan digunakan untuk konversi dikampus masing-masing.</w:t>
      </w:r>
    </w:p>
    <w:p w14:paraId="0DA95E33" w14:textId="77777777" w:rsidR="00E23D79" w:rsidRPr="00BF626D" w:rsidRDefault="00E23D79" w:rsidP="00631B06">
      <w:pPr>
        <w:pStyle w:val="ListParagraph"/>
        <w:numPr>
          <w:ilvl w:val="0"/>
          <w:numId w:val="27"/>
        </w:numPr>
        <w:jc w:val="both"/>
        <w:rPr>
          <w:lang w:val="id-ID"/>
        </w:rPr>
      </w:pPr>
      <w:r w:rsidRPr="00BF626D">
        <w:rPr>
          <w:lang w:val="id-ID"/>
        </w:rPr>
        <w:t>Minggu kedua puluh dua</w:t>
      </w:r>
    </w:p>
    <w:p w14:paraId="358F8FFD" w14:textId="77777777" w:rsidR="00E23D79" w:rsidRPr="003421BB" w:rsidRDefault="00E23D79" w:rsidP="00631B06">
      <w:pPr>
        <w:pBdr>
          <w:top w:val="nil"/>
          <w:left w:val="nil"/>
          <w:bottom w:val="nil"/>
          <w:right w:val="nil"/>
          <w:between w:val="nil"/>
        </w:pBdr>
        <w:ind w:left="359"/>
        <w:jc w:val="both"/>
        <w:rPr>
          <w:iCs/>
          <w:color w:val="000000"/>
          <w:lang w:val="id-ID"/>
        </w:rPr>
      </w:pPr>
      <w:r w:rsidRPr="003421BB">
        <w:rPr>
          <w:iCs/>
          <w:color w:val="000000"/>
          <w:lang w:val="id-ID"/>
        </w:rPr>
        <w:t>Peserta yang mengalami kendala terkait dengan transkrip nilai dan konversi akan dilakukan klarifikasi untuk memastikan keabsahan data yang ada untuk dilaporkan ke kampus masing-masing peserta jika ada kendala.</w:t>
      </w:r>
    </w:p>
    <w:p w14:paraId="3B0256AB" w14:textId="290DE677" w:rsidR="00433F07" w:rsidRPr="00391274" w:rsidRDefault="00E23D79" w:rsidP="00391274">
      <w:pPr>
        <w:jc w:val="both"/>
        <w:rPr>
          <w:lang w:eastAsia="en-ID"/>
        </w:rPr>
      </w:pPr>
      <w:r>
        <w:rPr>
          <w:lang w:eastAsia="en-ID"/>
        </w:rPr>
        <w:br w:type="page"/>
      </w:r>
    </w:p>
    <w:p w14:paraId="18674580" w14:textId="77777777" w:rsidR="00391274" w:rsidRDefault="00EE6EC8" w:rsidP="00873589">
      <w:pPr>
        <w:pStyle w:val="Heading1"/>
      </w:pPr>
      <w:bookmarkStart w:id="16" w:name="_Toc94612293"/>
      <w:r>
        <w:lastRenderedPageBreak/>
        <w:t>BAB 2 HASIL KEGIATAN</w:t>
      </w:r>
      <w:bookmarkEnd w:id="16"/>
    </w:p>
    <w:p w14:paraId="57834148" w14:textId="154F25BB" w:rsidR="00ED51F4" w:rsidRDefault="00F12042" w:rsidP="0084742B">
      <w:pPr>
        <w:pStyle w:val="NoSpacing"/>
      </w:pPr>
      <w:r>
        <w:rPr>
          <w:noProof/>
        </w:rPr>
        <mc:AlternateContent>
          <mc:Choice Requires="wps">
            <w:drawing>
              <wp:anchor distT="0" distB="0" distL="114300" distR="114300" simplePos="0" relativeHeight="251701248" behindDoc="0" locked="0" layoutInCell="1" allowOverlap="1" wp14:anchorId="57EF1231" wp14:editId="266E8BB6">
                <wp:simplePos x="0" y="0"/>
                <wp:positionH relativeFrom="column">
                  <wp:posOffset>0</wp:posOffset>
                </wp:positionH>
                <wp:positionV relativeFrom="paragraph">
                  <wp:posOffset>3538220</wp:posOffset>
                </wp:positionV>
                <wp:extent cx="57797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71C6AEE6" w14:textId="1B71DBF1" w:rsidR="00F12042" w:rsidRPr="001800D5" w:rsidRDefault="00F12042" w:rsidP="00F12042">
                            <w:pPr>
                              <w:pStyle w:val="Caption"/>
                              <w:jc w:val="center"/>
                              <w:rPr>
                                <w:rFonts w:ascii="Times New Roman" w:hAnsi="Times New Roman"/>
                                <w:b/>
                                <w:color w:val="auto"/>
                                <w:sz w:val="28"/>
                              </w:rPr>
                            </w:pPr>
                            <w:bookmarkStart w:id="17" w:name="_Toc92786869"/>
                            <w:r>
                              <w:t xml:space="preserve">gambar </w:t>
                            </w:r>
                            <w:r w:rsidR="004973A4">
                              <w:fldChar w:fldCharType="begin"/>
                            </w:r>
                            <w:r w:rsidR="004973A4">
                              <w:instrText xml:space="preserve"> SEQ gambar \* ARABIC </w:instrText>
                            </w:r>
                            <w:r w:rsidR="004973A4">
                              <w:fldChar w:fldCharType="separate"/>
                            </w:r>
                            <w:r w:rsidR="00687918">
                              <w:rPr>
                                <w:noProof/>
                              </w:rPr>
                              <w:t>2</w:t>
                            </w:r>
                            <w:r w:rsidR="004973A4">
                              <w:rPr>
                                <w:noProof/>
                              </w:rPr>
                              <w:fldChar w:fldCharType="end"/>
                            </w:r>
                            <w:r>
                              <w:t xml:space="preserve"> Project scope and deliverable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1231" id="Text Box 16" o:spid="_x0000_s1027" type="#_x0000_t202" style="position:absolute;margin-left:0;margin-top:278.6pt;width:455.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4C+GAIAAD8EAAAOAAAAZHJzL2Uyb0RvYy54bWysU8Fu2zAMvQ/YPwi6L046tNm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mv5/PP8zmFJMVuPl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" stroked="f">
                <v:textbox style="mso-fit-shape-to-text:t" inset="0,0,0,0">
                  <w:txbxContent>
                    <w:p w14:paraId="71C6AEE6" w14:textId="1B71DBF1" w:rsidR="00F12042" w:rsidRPr="001800D5" w:rsidRDefault="00F12042" w:rsidP="00F12042">
                      <w:pPr>
                        <w:pStyle w:val="Caption"/>
                        <w:jc w:val="center"/>
                        <w:rPr>
                          <w:rFonts w:ascii="Times New Roman" w:hAnsi="Times New Roman"/>
                          <w:b/>
                          <w:color w:val="auto"/>
                          <w:sz w:val="28"/>
                        </w:rPr>
                      </w:pPr>
                      <w:bookmarkStart w:id="18" w:name="_Toc92786869"/>
                      <w:r>
                        <w:t xml:space="preserve">gambar </w:t>
                      </w:r>
                      <w:r w:rsidR="004973A4">
                        <w:fldChar w:fldCharType="begin"/>
                      </w:r>
                      <w:r w:rsidR="004973A4">
                        <w:instrText xml:space="preserve"> SEQ gambar \* ARABIC </w:instrText>
                      </w:r>
                      <w:r w:rsidR="004973A4">
                        <w:fldChar w:fldCharType="separate"/>
                      </w:r>
                      <w:r w:rsidR="00687918">
                        <w:rPr>
                          <w:noProof/>
                        </w:rPr>
                        <w:t>2</w:t>
                      </w:r>
                      <w:r w:rsidR="004973A4">
                        <w:rPr>
                          <w:noProof/>
                        </w:rPr>
                        <w:fldChar w:fldCharType="end"/>
                      </w:r>
                      <w:r>
                        <w:t xml:space="preserve"> Project scope and deliverable</w:t>
                      </w:r>
                      <w:bookmarkEnd w:id="18"/>
                    </w:p>
                  </w:txbxContent>
                </v:textbox>
                <w10:wrap type="topAndBottom"/>
              </v:shape>
            </w:pict>
          </mc:Fallback>
        </mc:AlternateContent>
      </w:r>
      <w:ins w:id="19" w:author="Guna Dermawan" w:date="2021-11-17T16:57:00Z">
        <w:r w:rsidR="00ED51F4" w:rsidRPr="00CE4B65">
          <w:rPr>
            <w:bCs/>
            <w:noProof/>
            <w:lang w:val="en-US"/>
          </w:rPr>
          <w:drawing>
            <wp:anchor distT="0" distB="0" distL="114300" distR="114300" simplePos="0" relativeHeight="251664384" behindDoc="1" locked="0" layoutInCell="1" allowOverlap="1" wp14:anchorId="4755C92E" wp14:editId="79F28E2B">
              <wp:simplePos x="0" y="0"/>
              <wp:positionH relativeFrom="column">
                <wp:posOffset>0</wp:posOffset>
              </wp:positionH>
              <wp:positionV relativeFrom="paragraph">
                <wp:posOffset>280670</wp:posOffset>
              </wp:positionV>
              <wp:extent cx="5779770" cy="3200400"/>
              <wp:effectExtent l="0" t="0" r="0" b="19050"/>
              <wp:wrapTopAndBottom/>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anchor>
          </w:drawing>
        </w:r>
      </w:ins>
    </w:p>
    <w:p w14:paraId="2580407F" w14:textId="42DB8659" w:rsidR="00ED51F4" w:rsidRDefault="00ED51F4" w:rsidP="009553DD">
      <w:pPr>
        <w:pStyle w:val="Subtitle"/>
        <w:spacing w:line="276" w:lineRule="auto"/>
      </w:pPr>
      <w:proofErr w:type="spellStart"/>
      <w:r>
        <w:t>Dalam</w:t>
      </w:r>
      <w:proofErr w:type="spellEnd"/>
      <w:r>
        <w:t xml:space="preserve"> proses </w:t>
      </w:r>
      <w:proofErr w:type="spellStart"/>
      <w:r>
        <w:t>planing</w:t>
      </w:r>
      <w:proofErr w:type="spellEnd"/>
      <w:r>
        <w:t xml:space="preserve"> dan </w:t>
      </w:r>
      <w:proofErr w:type="spellStart"/>
      <w:r>
        <w:t>analisa</w:t>
      </w:r>
      <w:proofErr w:type="spellEnd"/>
      <w:r>
        <w:t xml:space="preserve"> </w:t>
      </w:r>
      <w:proofErr w:type="spellStart"/>
      <w:r>
        <w:t>tujuan</w:t>
      </w:r>
      <w:proofErr w:type="spellEnd"/>
      <w:r>
        <w:t xml:space="preserve"> </w:t>
      </w:r>
      <w:proofErr w:type="spellStart"/>
      <w:r>
        <w:t>atau</w:t>
      </w:r>
      <w:proofErr w:type="spellEnd"/>
      <w:r>
        <w:t xml:space="preserve"> deliverable </w:t>
      </w:r>
      <w:proofErr w:type="spellStart"/>
      <w:r>
        <w:t>adalah</w:t>
      </w:r>
      <w:proofErr w:type="spellEnd"/>
    </w:p>
    <w:p w14:paraId="443704C1" w14:textId="73AE673D" w:rsidR="00ED51F4" w:rsidRDefault="00ED51F4" w:rsidP="009553DD">
      <w:pPr>
        <w:pStyle w:val="Subtitle"/>
        <w:numPr>
          <w:ilvl w:val="0"/>
          <w:numId w:val="14"/>
        </w:numPr>
        <w:spacing w:line="276" w:lineRule="auto"/>
      </w:pPr>
      <w:proofErr w:type="spellStart"/>
      <w:r>
        <w:t>Menemukan</w:t>
      </w:r>
      <w:proofErr w:type="spellEnd"/>
      <w:r>
        <w:t xml:space="preserve"> </w:t>
      </w:r>
      <w:proofErr w:type="spellStart"/>
      <w:r>
        <w:t>masalah</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pembuatan</w:t>
      </w:r>
      <w:proofErr w:type="spellEnd"/>
      <w:r>
        <w:t xml:space="preserve"> </w:t>
      </w:r>
      <w:proofErr w:type="spellStart"/>
      <w:r>
        <w:t>atau</w:t>
      </w:r>
      <w:proofErr w:type="spellEnd"/>
      <w:r>
        <w:t xml:space="preserve"> </w:t>
      </w:r>
      <w:proofErr w:type="spellStart"/>
      <w:r>
        <w:t>implementasi</w:t>
      </w:r>
      <w:proofErr w:type="spellEnd"/>
      <w:r>
        <w:t xml:space="preserve"> </w:t>
      </w:r>
      <w:proofErr w:type="spellStart"/>
      <w:r>
        <w:t>didalam</w:t>
      </w:r>
      <w:proofErr w:type="spellEnd"/>
      <w:r>
        <w:t xml:space="preserve"> </w:t>
      </w:r>
      <w:proofErr w:type="spellStart"/>
      <w:r>
        <w:t>aplikasi</w:t>
      </w:r>
      <w:proofErr w:type="spellEnd"/>
    </w:p>
    <w:p w14:paraId="0DBE37EF" w14:textId="1BA3A3CC" w:rsidR="00ED51F4" w:rsidRDefault="00ED51F4" w:rsidP="009553DD">
      <w:pPr>
        <w:pStyle w:val="Subtitle"/>
        <w:numPr>
          <w:ilvl w:val="0"/>
          <w:numId w:val="14"/>
        </w:numPr>
        <w:spacing w:line="276" w:lineRule="auto"/>
      </w:pPr>
      <w:proofErr w:type="spellStart"/>
      <w:r>
        <w:t>Memahami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sistem</w:t>
      </w:r>
      <w:proofErr w:type="spellEnd"/>
      <w:r>
        <w:t xml:space="preserve"> yang </w:t>
      </w:r>
      <w:proofErr w:type="spellStart"/>
      <w:r>
        <w:t>akan</w:t>
      </w:r>
      <w:proofErr w:type="spellEnd"/>
      <w:r>
        <w:t xml:space="preserve"> di buat</w:t>
      </w:r>
    </w:p>
    <w:p w14:paraId="55747ACE" w14:textId="457A7BFA" w:rsidR="00ED51F4" w:rsidRDefault="00ED51F4" w:rsidP="009553DD">
      <w:pPr>
        <w:pStyle w:val="Subtitle"/>
        <w:numPr>
          <w:ilvl w:val="0"/>
          <w:numId w:val="14"/>
        </w:numPr>
        <w:spacing w:line="276" w:lineRule="auto"/>
      </w:pPr>
      <w:proofErr w:type="spellStart"/>
      <w:r>
        <w:t>Melakukan</w:t>
      </w:r>
      <w:proofErr w:type="spellEnd"/>
      <w:r>
        <w:t xml:space="preserve"> </w:t>
      </w:r>
      <w:proofErr w:type="spellStart"/>
      <w:r>
        <w:t>analisa</w:t>
      </w:r>
      <w:proofErr w:type="spellEnd"/>
      <w:r>
        <w:t xml:space="preserve"> </w:t>
      </w:r>
      <w:proofErr w:type="spellStart"/>
      <w:r>
        <w:t>hasil</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dua</w:t>
      </w:r>
      <w:proofErr w:type="spellEnd"/>
      <w:r>
        <w:t xml:space="preserve"> point </w:t>
      </w:r>
      <w:proofErr w:type="spellStart"/>
      <w:r>
        <w:t>diatas</w:t>
      </w:r>
      <w:proofErr w:type="spellEnd"/>
    </w:p>
    <w:p w14:paraId="70980667" w14:textId="4964368A" w:rsidR="00ED51F4" w:rsidRDefault="00ED51F4" w:rsidP="009553DD">
      <w:pPr>
        <w:pStyle w:val="Subtitle"/>
        <w:numPr>
          <w:ilvl w:val="0"/>
          <w:numId w:val="14"/>
        </w:numPr>
        <w:spacing w:line="276" w:lineRule="auto"/>
      </w:pPr>
      <w:proofErr w:type="spellStart"/>
      <w:r>
        <w:t>Mengumpulkan</w:t>
      </w:r>
      <w:proofErr w:type="spellEnd"/>
      <w:r>
        <w:t xml:space="preserve"> </w:t>
      </w:r>
      <w:proofErr w:type="spellStart"/>
      <w:r>
        <w:t>referensi</w:t>
      </w:r>
      <w:proofErr w:type="spellEnd"/>
      <w:r>
        <w:t xml:space="preserve"> </w:t>
      </w:r>
      <w:proofErr w:type="spellStart"/>
      <w:r>
        <w:t>sebagai</w:t>
      </w:r>
      <w:proofErr w:type="spellEnd"/>
      <w:r>
        <w:t xml:space="preserve"> </w:t>
      </w:r>
      <w:proofErr w:type="spellStart"/>
      <w:r>
        <w:t>sumber</w:t>
      </w:r>
      <w:proofErr w:type="spellEnd"/>
      <w:r>
        <w:t xml:space="preserve"> </w:t>
      </w:r>
      <w:proofErr w:type="spellStart"/>
      <w:r>
        <w:t>bacaan</w:t>
      </w:r>
      <w:proofErr w:type="spellEnd"/>
      <w:r>
        <w:t xml:space="preserve"> dan </w:t>
      </w:r>
      <w:proofErr w:type="spellStart"/>
      <w:r>
        <w:t>informasi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p>
    <w:p w14:paraId="133A87E5" w14:textId="77777777" w:rsidR="00ED51F4" w:rsidRDefault="00ED51F4" w:rsidP="009553DD">
      <w:pPr>
        <w:pStyle w:val="Subtitle"/>
        <w:spacing w:line="276" w:lineRule="auto"/>
      </w:pPr>
      <w:proofErr w:type="spellStart"/>
      <w:r>
        <w:t>Dalam</w:t>
      </w:r>
      <w:proofErr w:type="spellEnd"/>
      <w:r>
        <w:t xml:space="preserve"> proses UI Desain, </w:t>
      </w:r>
      <w:proofErr w:type="spellStart"/>
      <w:r>
        <w:t>deliverablenya</w:t>
      </w:r>
      <w:proofErr w:type="spellEnd"/>
      <w:r>
        <w:t xml:space="preserve"> </w:t>
      </w:r>
      <w:proofErr w:type="spellStart"/>
      <w:r>
        <w:t>adalah</w:t>
      </w:r>
      <w:proofErr w:type="spellEnd"/>
    </w:p>
    <w:p w14:paraId="477C1403" w14:textId="4657C091" w:rsidR="00ED51F4" w:rsidRDefault="00ED51F4" w:rsidP="009553DD">
      <w:pPr>
        <w:pStyle w:val="Subtitle"/>
        <w:numPr>
          <w:ilvl w:val="0"/>
          <w:numId w:val="15"/>
        </w:numPr>
        <w:spacing w:line="276" w:lineRule="auto"/>
      </w:pPr>
      <w:proofErr w:type="spellStart"/>
      <w:r>
        <w:t>Membuat</w:t>
      </w:r>
      <w:proofErr w:type="spellEnd"/>
      <w:r>
        <w:t xml:space="preserve"> wireframe </w:t>
      </w:r>
      <w:proofErr w:type="spellStart"/>
      <w:r>
        <w:t>aplikasi</w:t>
      </w:r>
      <w:proofErr w:type="spellEnd"/>
    </w:p>
    <w:p w14:paraId="7E189D4A" w14:textId="00C4A8B9" w:rsidR="00ED51F4" w:rsidRDefault="00ED51F4" w:rsidP="009553DD">
      <w:pPr>
        <w:pStyle w:val="Subtitle"/>
        <w:numPr>
          <w:ilvl w:val="0"/>
          <w:numId w:val="15"/>
        </w:numPr>
        <w:spacing w:line="276" w:lineRule="auto"/>
      </w:pPr>
      <w:proofErr w:type="spellStart"/>
      <w:r>
        <w:t>Melakukan</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aplikasi</w:t>
      </w:r>
      <w:proofErr w:type="spellEnd"/>
      <w:r>
        <w:t xml:space="preserve"> di android studio</w:t>
      </w:r>
    </w:p>
    <w:p w14:paraId="115716CC" w14:textId="77777777" w:rsidR="00ED51F4" w:rsidRDefault="00ED51F4" w:rsidP="009553DD">
      <w:pPr>
        <w:pStyle w:val="Subtitle"/>
        <w:spacing w:line="276" w:lineRule="auto"/>
      </w:pPr>
      <w:proofErr w:type="spellStart"/>
      <w:r>
        <w:t>Dalam</w:t>
      </w:r>
      <w:proofErr w:type="spellEnd"/>
      <w:r>
        <w:t xml:space="preserve"> proses </w:t>
      </w:r>
      <w:proofErr w:type="spellStart"/>
      <w:r>
        <w:t>penulisan</w:t>
      </w:r>
      <w:proofErr w:type="spellEnd"/>
      <w:r>
        <w:t xml:space="preserve"> </w:t>
      </w:r>
      <w:proofErr w:type="spellStart"/>
      <w:r>
        <w:t>kode</w:t>
      </w:r>
      <w:proofErr w:type="spellEnd"/>
      <w:r>
        <w:t xml:space="preserve"> </w:t>
      </w:r>
      <w:proofErr w:type="spellStart"/>
      <w:r>
        <w:t>atau</w:t>
      </w:r>
      <w:proofErr w:type="spellEnd"/>
      <w:r>
        <w:t xml:space="preserve"> coding, </w:t>
      </w:r>
      <w:proofErr w:type="spellStart"/>
      <w:r>
        <w:t>deliverablenya</w:t>
      </w:r>
      <w:proofErr w:type="spellEnd"/>
      <w:r>
        <w:t xml:space="preserve"> </w:t>
      </w:r>
      <w:proofErr w:type="spellStart"/>
      <w:r>
        <w:t>adalah</w:t>
      </w:r>
      <w:proofErr w:type="spellEnd"/>
    </w:p>
    <w:p w14:paraId="55124DC6" w14:textId="68453555" w:rsidR="00ED51F4" w:rsidRDefault="00ED51F4" w:rsidP="009553DD">
      <w:pPr>
        <w:pStyle w:val="Subtitle"/>
        <w:numPr>
          <w:ilvl w:val="0"/>
          <w:numId w:val="17"/>
        </w:numPr>
        <w:spacing w:line="276" w:lineRule="auto"/>
      </w:pPr>
      <w:proofErr w:type="spellStart"/>
      <w:r>
        <w:t>Aplikasi</w:t>
      </w:r>
      <w:proofErr w:type="spellEnd"/>
      <w:r>
        <w:t xml:space="preserve"> </w:t>
      </w:r>
      <w:proofErr w:type="spellStart"/>
      <w:r>
        <w:t>dapat</w:t>
      </w:r>
      <w:proofErr w:type="spellEnd"/>
      <w:r>
        <w:t xml:space="preserve"> </w:t>
      </w:r>
      <w:proofErr w:type="spellStart"/>
      <w:r>
        <w:t>terhubung</w:t>
      </w:r>
      <w:proofErr w:type="spellEnd"/>
      <w:r>
        <w:t xml:space="preserve"> </w:t>
      </w:r>
      <w:proofErr w:type="spellStart"/>
      <w:r>
        <w:t>dengan</w:t>
      </w:r>
      <w:proofErr w:type="spellEnd"/>
      <w:r>
        <w:t xml:space="preserve"> database yang </w:t>
      </w:r>
      <w:proofErr w:type="spellStart"/>
      <w:r>
        <w:t>akan</w:t>
      </w:r>
      <w:proofErr w:type="spellEnd"/>
      <w:r>
        <w:t xml:space="preserve"> </w:t>
      </w:r>
      <w:proofErr w:type="spellStart"/>
      <w:r>
        <w:t>digunakan</w:t>
      </w:r>
      <w:proofErr w:type="spellEnd"/>
    </w:p>
    <w:p w14:paraId="3A3E9194" w14:textId="40EF0A75" w:rsidR="00ED51F4" w:rsidRDefault="00ED51F4" w:rsidP="009553DD">
      <w:pPr>
        <w:pStyle w:val="Subtitle"/>
        <w:numPr>
          <w:ilvl w:val="0"/>
          <w:numId w:val="17"/>
        </w:numPr>
        <w:spacing w:line="276" w:lineRule="auto"/>
      </w:pPr>
      <w:proofErr w:type="spellStart"/>
      <w:r>
        <w:t>Aplikasi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fungsi</w:t>
      </w:r>
      <w:proofErr w:type="spellEnd"/>
      <w:r>
        <w:t xml:space="preserve"> login dan sign up user </w:t>
      </w:r>
      <w:proofErr w:type="spellStart"/>
      <w:r>
        <w:t>dengan</w:t>
      </w:r>
      <w:proofErr w:type="spellEnd"/>
      <w:r>
        <w:t xml:space="preserve"> </w:t>
      </w:r>
      <w:proofErr w:type="spellStart"/>
      <w:r>
        <w:t>baik</w:t>
      </w:r>
      <w:proofErr w:type="spellEnd"/>
    </w:p>
    <w:p w14:paraId="0D639CC8" w14:textId="2D7105EB" w:rsidR="00ED51F4" w:rsidRDefault="00ED51F4" w:rsidP="009553DD">
      <w:pPr>
        <w:pStyle w:val="Subtitle"/>
        <w:numPr>
          <w:ilvl w:val="0"/>
          <w:numId w:val="17"/>
        </w:numPr>
        <w:spacing w:line="276" w:lineRule="auto"/>
      </w:pPr>
      <w:proofErr w:type="spellStart"/>
      <w:r>
        <w:t>Aplikasi</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tampilan</w:t>
      </w:r>
      <w:proofErr w:type="spellEnd"/>
      <w:r>
        <w:t xml:space="preserve"> </w:t>
      </w:r>
      <w:proofErr w:type="spellStart"/>
      <w:r>
        <w:t>atau</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kebutuhan</w:t>
      </w:r>
      <w:proofErr w:type="spellEnd"/>
      <w:r>
        <w:t xml:space="preserve"> user</w:t>
      </w:r>
    </w:p>
    <w:p w14:paraId="40A14058" w14:textId="32035741" w:rsidR="00ED51F4" w:rsidRDefault="00ED51F4" w:rsidP="009553DD">
      <w:pPr>
        <w:pStyle w:val="Subtitle"/>
        <w:numPr>
          <w:ilvl w:val="0"/>
          <w:numId w:val="17"/>
        </w:numPr>
        <w:spacing w:line="276" w:lineRule="auto"/>
      </w:pPr>
      <w:proofErr w:type="spellStart"/>
      <w:r>
        <w:t>Aplikasi</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sesuai</w:t>
      </w:r>
      <w:proofErr w:type="spellEnd"/>
      <w:r>
        <w:t xml:space="preserve"> </w:t>
      </w:r>
      <w:proofErr w:type="spellStart"/>
      <w:r>
        <w:t>ketentuan</w:t>
      </w:r>
      <w:proofErr w:type="spellEnd"/>
      <w:r>
        <w:t xml:space="preserve"> yang </w:t>
      </w:r>
      <w:proofErr w:type="spellStart"/>
      <w:r>
        <w:t>telah</w:t>
      </w:r>
      <w:proofErr w:type="spellEnd"/>
      <w:r>
        <w:t xml:space="preserve"> </w:t>
      </w:r>
      <w:proofErr w:type="spellStart"/>
      <w:r>
        <w:t>ditetapkan</w:t>
      </w:r>
      <w:proofErr w:type="spellEnd"/>
      <w:r w:rsidR="00F52F63">
        <w:t xml:space="preserve"> </w:t>
      </w:r>
      <w:proofErr w:type="spellStart"/>
      <w:r>
        <w:t>Dalam</w:t>
      </w:r>
      <w:proofErr w:type="spellEnd"/>
      <w:r>
        <w:t xml:space="preserve"> proses testing, </w:t>
      </w:r>
      <w:proofErr w:type="spellStart"/>
      <w:r>
        <w:t>deliverablenya</w:t>
      </w:r>
      <w:proofErr w:type="spellEnd"/>
      <w:r>
        <w:t xml:space="preserve"> </w:t>
      </w:r>
      <w:proofErr w:type="spellStart"/>
      <w:r>
        <w:t>adalah</w:t>
      </w:r>
      <w:proofErr w:type="spellEnd"/>
    </w:p>
    <w:p w14:paraId="052E3A27" w14:textId="45373693" w:rsidR="00ED51F4" w:rsidRDefault="00ED51F4" w:rsidP="009553DD">
      <w:pPr>
        <w:pStyle w:val="Subtitle"/>
        <w:numPr>
          <w:ilvl w:val="0"/>
          <w:numId w:val="17"/>
        </w:numPr>
        <w:spacing w:line="276" w:lineRule="auto"/>
      </w:pPr>
      <w:proofErr w:type="spellStart"/>
      <w:r>
        <w:lastRenderedPageBreak/>
        <w:t>Aplikasi</w:t>
      </w:r>
      <w:proofErr w:type="spellEnd"/>
      <w:r>
        <w:t xml:space="preserve"> </w:t>
      </w:r>
      <w:proofErr w:type="spellStart"/>
      <w:r>
        <w:t>dapat</w:t>
      </w:r>
      <w:proofErr w:type="spellEnd"/>
      <w:r>
        <w:t xml:space="preserve"> </w:t>
      </w:r>
      <w:proofErr w:type="spellStart"/>
      <w:r>
        <w:t>dilakukan</w:t>
      </w:r>
      <w:proofErr w:type="spellEnd"/>
      <w:r>
        <w:t xml:space="preserve"> proses debugging </w:t>
      </w:r>
      <w:proofErr w:type="spellStart"/>
      <w:r>
        <w:t>atau</w:t>
      </w:r>
      <w:proofErr w:type="spellEnd"/>
      <w:r>
        <w:t xml:space="preserve"> </w:t>
      </w:r>
      <w:proofErr w:type="spellStart"/>
      <w:r>
        <w:t>menemukan</w:t>
      </w:r>
      <w:proofErr w:type="spellEnd"/>
      <w:r>
        <w:t xml:space="preserve"> </w:t>
      </w:r>
      <w:proofErr w:type="spellStart"/>
      <w:r>
        <w:t>celah</w:t>
      </w:r>
      <w:proofErr w:type="spellEnd"/>
      <w:r>
        <w:t xml:space="preserve"> pada </w:t>
      </w:r>
      <w:proofErr w:type="spellStart"/>
      <w:r>
        <w:t>kode</w:t>
      </w:r>
      <w:proofErr w:type="spellEnd"/>
    </w:p>
    <w:p w14:paraId="597996E6" w14:textId="723576B2" w:rsidR="00ED51F4" w:rsidRDefault="00ED51F4" w:rsidP="009553DD">
      <w:pPr>
        <w:pStyle w:val="Subtitle"/>
        <w:numPr>
          <w:ilvl w:val="0"/>
          <w:numId w:val="17"/>
        </w:numPr>
        <w:spacing w:line="276" w:lineRule="auto"/>
      </w:pPr>
      <w:r>
        <w:t xml:space="preserve">Setelah </w:t>
      </w:r>
      <w:proofErr w:type="spellStart"/>
      <w:r>
        <w:t>menemukan</w:t>
      </w:r>
      <w:proofErr w:type="spellEnd"/>
      <w:r>
        <w:t xml:space="preserve"> </w:t>
      </w:r>
      <w:proofErr w:type="spellStart"/>
      <w:r>
        <w:t>celah</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perbaikan</w:t>
      </w:r>
      <w:proofErr w:type="spellEnd"/>
      <w:r>
        <w:t xml:space="preserve"> </w:t>
      </w:r>
      <w:proofErr w:type="spellStart"/>
      <w:r>
        <w:t>atau</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celah</w:t>
      </w:r>
      <w:proofErr w:type="spellEnd"/>
      <w:r>
        <w:t xml:space="preserve"> yang </w:t>
      </w:r>
      <w:proofErr w:type="spellStart"/>
      <w:r>
        <w:t>didapatkan</w:t>
      </w:r>
      <w:proofErr w:type="spellEnd"/>
    </w:p>
    <w:p w14:paraId="289EE041" w14:textId="77777777" w:rsidR="00ED51F4" w:rsidRDefault="00ED51F4" w:rsidP="009553DD">
      <w:pPr>
        <w:pStyle w:val="Subtitle"/>
        <w:spacing w:line="276" w:lineRule="auto"/>
      </w:pPr>
      <w:proofErr w:type="spellStart"/>
      <w:r>
        <w:t>Dalam</w:t>
      </w:r>
      <w:proofErr w:type="spellEnd"/>
      <w:r>
        <w:t xml:space="preserve"> proses </w:t>
      </w:r>
      <w:proofErr w:type="spellStart"/>
      <w:r>
        <w:t>pemeliharan</w:t>
      </w:r>
      <w:proofErr w:type="spellEnd"/>
      <w:r>
        <w:t xml:space="preserve">, </w:t>
      </w:r>
      <w:proofErr w:type="spellStart"/>
      <w:r>
        <w:t>deliverablenya</w:t>
      </w:r>
      <w:proofErr w:type="spellEnd"/>
      <w:r>
        <w:t xml:space="preserve"> </w:t>
      </w:r>
      <w:proofErr w:type="spellStart"/>
      <w:r>
        <w:t>adalah</w:t>
      </w:r>
      <w:proofErr w:type="spellEnd"/>
    </w:p>
    <w:p w14:paraId="720DEA43" w14:textId="1E8C769B" w:rsidR="00ED51F4" w:rsidRDefault="00ED51F4" w:rsidP="009553DD">
      <w:pPr>
        <w:pStyle w:val="Subtitle"/>
        <w:numPr>
          <w:ilvl w:val="0"/>
          <w:numId w:val="19"/>
        </w:numPr>
        <w:spacing w:line="276" w:lineRule="auto"/>
      </w:pPr>
      <w:proofErr w:type="spellStart"/>
      <w:r>
        <w:t>Aplikasi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yang </w:t>
      </w:r>
      <w:proofErr w:type="spellStart"/>
      <w:r>
        <w:t>diharapkan</w:t>
      </w:r>
      <w:proofErr w:type="spellEnd"/>
      <w:r>
        <w:t xml:space="preserve"> </w:t>
      </w:r>
    </w:p>
    <w:p w14:paraId="1AE10594" w14:textId="240562D0" w:rsidR="008025CD" w:rsidRDefault="00ED51F4" w:rsidP="009553DD">
      <w:pPr>
        <w:pStyle w:val="Subtitle"/>
        <w:numPr>
          <w:ilvl w:val="0"/>
          <w:numId w:val="19"/>
        </w:numPr>
        <w:spacing w:line="276" w:lineRule="auto"/>
      </w:pP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oleh user</w:t>
      </w:r>
    </w:p>
    <w:p w14:paraId="7DAC8686" w14:textId="08CC3125" w:rsidR="00E07CB6" w:rsidRDefault="00E07CB6" w:rsidP="00E07CB6">
      <w:pPr>
        <w:pStyle w:val="Subtitle"/>
      </w:pPr>
      <w:r>
        <w:t xml:space="preserve">Hasil </w:t>
      </w:r>
      <w:proofErr w:type="spellStart"/>
      <w:r>
        <w:t>akhir</w:t>
      </w:r>
      <w:proofErr w:type="spellEnd"/>
      <w:r>
        <w:t xml:space="preserve"> </w:t>
      </w:r>
      <w:proofErr w:type="spellStart"/>
      <w:r>
        <w:t>aplikasi</w:t>
      </w:r>
      <w:proofErr w:type="spellEnd"/>
    </w:p>
    <w:p w14:paraId="5DDD2408" w14:textId="11C0FB45" w:rsidR="00E07CB6" w:rsidRDefault="00E07CB6" w:rsidP="00E07CB6">
      <w:pPr>
        <w:pStyle w:val="Subtitle"/>
        <w:rPr>
          <w:lang w:val="en-US" w:eastAsia="id-ID"/>
        </w:rPr>
      </w:pPr>
      <w:r>
        <w:rPr>
          <w:lang w:val="en-US" w:eastAsia="id-ID"/>
        </w:rPr>
        <w:tab/>
      </w:r>
      <w:proofErr w:type="spellStart"/>
      <w:r>
        <w:rPr>
          <w:lang w:val="en-US" w:eastAsia="id-ID"/>
        </w:rPr>
        <w:t>Aplikasi</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berjalan</w:t>
      </w:r>
      <w:proofErr w:type="spellEnd"/>
      <w:r>
        <w:rPr>
          <w:lang w:val="en-US" w:eastAsia="id-ID"/>
        </w:rPr>
        <w:t xml:space="preserve"> </w:t>
      </w:r>
      <w:proofErr w:type="spellStart"/>
      <w:r>
        <w:rPr>
          <w:lang w:val="en-US" w:eastAsia="id-ID"/>
        </w:rPr>
        <w:t>sesuai</w:t>
      </w:r>
      <w:proofErr w:type="spellEnd"/>
      <w:r>
        <w:rPr>
          <w:lang w:val="en-US" w:eastAsia="id-ID"/>
        </w:rPr>
        <w:t xml:space="preserve"> </w:t>
      </w:r>
      <w:proofErr w:type="spellStart"/>
      <w:r>
        <w:rPr>
          <w:lang w:val="en-US" w:eastAsia="id-ID"/>
        </w:rPr>
        <w:t>dengan</w:t>
      </w:r>
      <w:proofErr w:type="spellEnd"/>
      <w:r>
        <w:rPr>
          <w:lang w:val="en-US" w:eastAsia="id-ID"/>
        </w:rPr>
        <w:t xml:space="preserve"> yang </w:t>
      </w:r>
      <w:proofErr w:type="spellStart"/>
      <w:r>
        <w:rPr>
          <w:lang w:val="en-US" w:eastAsia="id-ID"/>
        </w:rPr>
        <w:t>diharapkan</w:t>
      </w:r>
      <w:proofErr w:type="spellEnd"/>
      <w:r>
        <w:rPr>
          <w:lang w:val="en-US" w:eastAsia="id-ID"/>
        </w:rPr>
        <w:t xml:space="preserve">, </w:t>
      </w:r>
      <w:proofErr w:type="spellStart"/>
      <w:r>
        <w:rPr>
          <w:lang w:val="en-US" w:eastAsia="id-ID"/>
        </w:rPr>
        <w:t>ada</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fitur</w:t>
      </w:r>
      <w:proofErr w:type="spellEnd"/>
      <w:r>
        <w:rPr>
          <w:lang w:val="en-US" w:eastAsia="id-ID"/>
        </w:rPr>
        <w:t xml:space="preserve"> </w:t>
      </w:r>
      <w:proofErr w:type="spellStart"/>
      <w:r>
        <w:rPr>
          <w:lang w:val="en-US" w:eastAsia="id-ID"/>
        </w:rPr>
        <w:t>utama</w:t>
      </w:r>
      <w:proofErr w:type="spellEnd"/>
      <w:r>
        <w:rPr>
          <w:lang w:val="en-US" w:eastAsia="id-ID"/>
        </w:rPr>
        <w:t xml:space="preserve"> pada </w:t>
      </w:r>
      <w:proofErr w:type="spellStart"/>
      <w:r>
        <w:rPr>
          <w:lang w:val="en-US" w:eastAsia="id-ID"/>
        </w:rPr>
        <w:t>aplikasi</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yaitu</w:t>
      </w:r>
      <w:proofErr w:type="spellEnd"/>
      <w:r>
        <w:rPr>
          <w:lang w:val="en-US" w:eastAsia="id-ID"/>
        </w:rPr>
        <w:t xml:space="preserve"> </w:t>
      </w:r>
      <w:proofErr w:type="spellStart"/>
      <w:r>
        <w:rPr>
          <w:lang w:val="en-US" w:eastAsia="id-ID"/>
        </w:rPr>
        <w:t>presensi</w:t>
      </w:r>
      <w:proofErr w:type="spellEnd"/>
      <w:r>
        <w:rPr>
          <w:lang w:val="en-US" w:eastAsia="id-ID"/>
        </w:rPr>
        <w:t xml:space="preserve">, </w:t>
      </w:r>
      <w:proofErr w:type="spellStart"/>
      <w:r>
        <w:rPr>
          <w:lang w:val="en-US" w:eastAsia="id-ID"/>
        </w:rPr>
        <w:t>fitur</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hanya</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berjalan</w:t>
      </w:r>
      <w:proofErr w:type="spellEnd"/>
      <w:r>
        <w:rPr>
          <w:lang w:val="en-US" w:eastAsia="id-ID"/>
        </w:rPr>
        <w:t xml:space="preserve"> </w:t>
      </w:r>
      <w:proofErr w:type="spellStart"/>
      <w:r>
        <w:rPr>
          <w:lang w:val="en-US" w:eastAsia="id-ID"/>
        </w:rPr>
        <w:t>jika</w:t>
      </w:r>
      <w:proofErr w:type="spellEnd"/>
      <w:r>
        <w:rPr>
          <w:lang w:val="en-US" w:eastAsia="id-ID"/>
        </w:rPr>
        <w:t xml:space="preserve"> user </w:t>
      </w:r>
      <w:proofErr w:type="spellStart"/>
      <w:r>
        <w:rPr>
          <w:lang w:val="en-US" w:eastAsia="id-ID"/>
        </w:rPr>
        <w:t>mengizinkan</w:t>
      </w:r>
      <w:proofErr w:type="spellEnd"/>
      <w:r>
        <w:rPr>
          <w:lang w:val="en-US" w:eastAsia="id-ID"/>
        </w:rPr>
        <w:t xml:space="preserve"> </w:t>
      </w:r>
      <w:proofErr w:type="spellStart"/>
      <w:r>
        <w:rPr>
          <w:lang w:val="en-US" w:eastAsia="id-ID"/>
        </w:rPr>
        <w:t>layanan</w:t>
      </w:r>
      <w:proofErr w:type="spellEnd"/>
      <w:r>
        <w:rPr>
          <w:lang w:val="en-US" w:eastAsia="id-ID"/>
        </w:rPr>
        <w:t xml:space="preserve"> </w:t>
      </w:r>
      <w:proofErr w:type="spellStart"/>
      <w:r>
        <w:rPr>
          <w:lang w:val="en-US" w:eastAsia="id-ID"/>
        </w:rPr>
        <w:t>lokasi</w:t>
      </w:r>
      <w:proofErr w:type="spellEnd"/>
      <w:r>
        <w:rPr>
          <w:lang w:val="en-US" w:eastAsia="id-ID"/>
        </w:rPr>
        <w:t xml:space="preserve"> dan internet, </w:t>
      </w:r>
      <w:proofErr w:type="spellStart"/>
      <w:r>
        <w:rPr>
          <w:lang w:val="en-US" w:eastAsia="id-ID"/>
        </w:rPr>
        <w:t>setelah</w:t>
      </w:r>
      <w:proofErr w:type="spellEnd"/>
      <w:r>
        <w:rPr>
          <w:lang w:val="en-US" w:eastAsia="id-ID"/>
        </w:rPr>
        <w:t xml:space="preserve"> </w:t>
      </w:r>
      <w:proofErr w:type="spellStart"/>
      <w:r>
        <w:rPr>
          <w:lang w:val="en-US" w:eastAsia="id-ID"/>
        </w:rPr>
        <w:t>semua</w:t>
      </w:r>
      <w:proofErr w:type="spellEnd"/>
      <w:r>
        <w:rPr>
          <w:lang w:val="en-US" w:eastAsia="id-ID"/>
        </w:rPr>
        <w:t xml:space="preserve"> </w:t>
      </w:r>
      <w:proofErr w:type="spellStart"/>
      <w:r>
        <w:rPr>
          <w:lang w:val="en-US" w:eastAsia="id-ID"/>
        </w:rPr>
        <w:t>kondisi</w:t>
      </w:r>
      <w:proofErr w:type="spellEnd"/>
      <w:r>
        <w:rPr>
          <w:lang w:val="en-US" w:eastAsia="id-ID"/>
        </w:rPr>
        <w:t xml:space="preserve"> </w:t>
      </w:r>
      <w:proofErr w:type="spellStart"/>
      <w:r>
        <w:rPr>
          <w:lang w:val="en-US" w:eastAsia="id-ID"/>
        </w:rPr>
        <w:t>dalam</w:t>
      </w:r>
      <w:proofErr w:type="spellEnd"/>
      <w:r>
        <w:rPr>
          <w:lang w:val="en-US" w:eastAsia="id-ID"/>
        </w:rPr>
        <w:t xml:space="preserve"> program </w:t>
      </w:r>
      <w:proofErr w:type="spellStart"/>
      <w:r>
        <w:rPr>
          <w:lang w:val="en-US" w:eastAsia="id-ID"/>
        </w:rPr>
        <w:t>terpenuhi</w:t>
      </w:r>
      <w:proofErr w:type="spellEnd"/>
      <w:r>
        <w:rPr>
          <w:lang w:val="en-US" w:eastAsia="id-ID"/>
        </w:rPr>
        <w:t xml:space="preserve">, </w:t>
      </w:r>
      <w:proofErr w:type="spellStart"/>
      <w:r>
        <w:rPr>
          <w:lang w:val="en-US" w:eastAsia="id-ID"/>
        </w:rPr>
        <w:t>maka</w:t>
      </w:r>
      <w:proofErr w:type="spellEnd"/>
      <w:r>
        <w:rPr>
          <w:lang w:val="en-US" w:eastAsia="id-ID"/>
        </w:rPr>
        <w:t xml:space="preserve"> user </w:t>
      </w:r>
      <w:proofErr w:type="spellStart"/>
      <w:r>
        <w:rPr>
          <w:lang w:val="en-US" w:eastAsia="id-ID"/>
        </w:rPr>
        <w:t>dapat</w:t>
      </w:r>
      <w:proofErr w:type="spellEnd"/>
      <w:r>
        <w:rPr>
          <w:lang w:val="en-US" w:eastAsia="id-ID"/>
        </w:rPr>
        <w:t xml:space="preserve"> </w:t>
      </w:r>
      <w:proofErr w:type="spellStart"/>
      <w:r>
        <w:rPr>
          <w:lang w:val="en-US" w:eastAsia="id-ID"/>
        </w:rPr>
        <w:t>memasukan</w:t>
      </w:r>
      <w:proofErr w:type="spellEnd"/>
      <w:r>
        <w:rPr>
          <w:lang w:val="en-US" w:eastAsia="id-ID"/>
        </w:rPr>
        <w:t xml:space="preserve"> </w:t>
      </w:r>
      <w:proofErr w:type="spellStart"/>
      <w:r>
        <w:rPr>
          <w:lang w:val="en-US" w:eastAsia="id-ID"/>
        </w:rPr>
        <w:t>nama</w:t>
      </w:r>
      <w:proofErr w:type="spellEnd"/>
      <w:r>
        <w:rPr>
          <w:lang w:val="en-US" w:eastAsia="id-ID"/>
        </w:rPr>
        <w:t xml:space="preserve"> dan </w:t>
      </w:r>
      <w:proofErr w:type="spellStart"/>
      <w:r>
        <w:rPr>
          <w:lang w:val="en-US" w:eastAsia="id-ID"/>
        </w:rPr>
        <w:t>akan</w:t>
      </w:r>
      <w:proofErr w:type="spellEnd"/>
      <w:r>
        <w:rPr>
          <w:lang w:val="en-US" w:eastAsia="id-ID"/>
        </w:rPr>
        <w:t xml:space="preserve"> </w:t>
      </w:r>
      <w:proofErr w:type="spellStart"/>
      <w:r>
        <w:rPr>
          <w:lang w:val="en-US" w:eastAsia="id-ID"/>
        </w:rPr>
        <w:t>tercatat</w:t>
      </w:r>
      <w:proofErr w:type="spellEnd"/>
      <w:r>
        <w:rPr>
          <w:lang w:val="en-US" w:eastAsia="id-ID"/>
        </w:rPr>
        <w:t xml:space="preserve"> </w:t>
      </w:r>
      <w:proofErr w:type="spellStart"/>
      <w:r>
        <w:rPr>
          <w:lang w:val="en-US" w:eastAsia="id-ID"/>
        </w:rPr>
        <w:t>sebagai</w:t>
      </w:r>
      <w:proofErr w:type="spellEnd"/>
      <w:r>
        <w:rPr>
          <w:lang w:val="en-US" w:eastAsia="id-ID"/>
        </w:rPr>
        <w:t xml:space="preserve"> </w:t>
      </w:r>
      <w:proofErr w:type="spellStart"/>
      <w:r>
        <w:rPr>
          <w:lang w:val="en-US" w:eastAsia="id-ID"/>
        </w:rPr>
        <w:t>presensi</w:t>
      </w:r>
      <w:proofErr w:type="spellEnd"/>
      <w:r>
        <w:rPr>
          <w:lang w:val="en-US" w:eastAsia="id-ID"/>
        </w:rPr>
        <w:t>.</w:t>
      </w:r>
    </w:p>
    <w:p w14:paraId="07BC3A00" w14:textId="703D8FA6" w:rsidR="00E07CB6" w:rsidRPr="007E4ECC" w:rsidRDefault="007366F4" w:rsidP="00E07CB6">
      <w:pPr>
        <w:pStyle w:val="Subtitle"/>
        <w:rPr>
          <w:lang w:val="en-US" w:eastAsia="id-ID"/>
        </w:rPr>
      </w:pPr>
      <w:r>
        <w:rPr>
          <w:noProof/>
        </w:rPr>
        <mc:AlternateContent>
          <mc:Choice Requires="wps">
            <w:drawing>
              <wp:anchor distT="0" distB="0" distL="114300" distR="114300" simplePos="0" relativeHeight="251703296" behindDoc="0" locked="0" layoutInCell="1" allowOverlap="1" wp14:anchorId="04BCB491" wp14:editId="69450BA4">
                <wp:simplePos x="0" y="0"/>
                <wp:positionH relativeFrom="column">
                  <wp:posOffset>544830</wp:posOffset>
                </wp:positionH>
                <wp:positionV relativeFrom="paragraph">
                  <wp:posOffset>2456815</wp:posOffset>
                </wp:positionV>
                <wp:extent cx="478028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780280" cy="635"/>
                        </a:xfrm>
                        <a:prstGeom prst="rect">
                          <a:avLst/>
                        </a:prstGeom>
                        <a:solidFill>
                          <a:prstClr val="white"/>
                        </a:solidFill>
                        <a:ln>
                          <a:noFill/>
                        </a:ln>
                      </wps:spPr>
                      <wps:txbx>
                        <w:txbxContent>
                          <w:p w14:paraId="0E947447" w14:textId="3B86C2D1" w:rsidR="007366F4" w:rsidRPr="00582C62" w:rsidRDefault="007366F4" w:rsidP="007366F4">
                            <w:pPr>
                              <w:pStyle w:val="Caption"/>
                              <w:jc w:val="center"/>
                              <w:rPr>
                                <w:rFonts w:ascii="Times New Roman" w:hAnsi="Times New Roman"/>
                                <w:noProof/>
                                <w:color w:val="000000" w:themeColor="text1"/>
                                <w:spacing w:val="15"/>
                                <w:sz w:val="24"/>
                                <w:lang w:val="en-US" w:eastAsia="id-ID"/>
                              </w:rPr>
                            </w:pPr>
                            <w:bookmarkStart w:id="20" w:name="_Toc92786870"/>
                            <w:r>
                              <w:t xml:space="preserve">gambar </w:t>
                            </w:r>
                            <w:r w:rsidR="004973A4">
                              <w:fldChar w:fldCharType="begin"/>
                            </w:r>
                            <w:r w:rsidR="004973A4">
                              <w:instrText xml:space="preserve"> SEQ gambar \* ARABIC </w:instrText>
                            </w:r>
                            <w:r w:rsidR="004973A4">
                              <w:fldChar w:fldCharType="separate"/>
                            </w:r>
                            <w:r w:rsidR="00687918">
                              <w:rPr>
                                <w:noProof/>
                              </w:rPr>
                              <w:t>3</w:t>
                            </w:r>
                            <w:r w:rsidR="004973A4">
                              <w:rPr>
                                <w:noProof/>
                              </w:rPr>
                              <w:fldChar w:fldCharType="end"/>
                            </w:r>
                            <w:r>
                              <w:t xml:space="preserve"> Tangkapan layar aplikasi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CB491" id="Text Box 17" o:spid="_x0000_s1028" type="#_x0000_t202" style="position:absolute;left:0;text-align:left;margin-left:42.9pt;margin-top:193.45pt;width:376.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d8GgIAAD8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vPDp8V0vqCQpNjN+4+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" stroked="f">
                <v:textbox style="mso-fit-shape-to-text:t" inset="0,0,0,0">
                  <w:txbxContent>
                    <w:p w14:paraId="0E947447" w14:textId="3B86C2D1" w:rsidR="007366F4" w:rsidRPr="00582C62" w:rsidRDefault="007366F4" w:rsidP="007366F4">
                      <w:pPr>
                        <w:pStyle w:val="Caption"/>
                        <w:jc w:val="center"/>
                        <w:rPr>
                          <w:rFonts w:ascii="Times New Roman" w:hAnsi="Times New Roman"/>
                          <w:noProof/>
                          <w:color w:val="000000" w:themeColor="text1"/>
                          <w:spacing w:val="15"/>
                          <w:sz w:val="24"/>
                          <w:lang w:val="en-US" w:eastAsia="id-ID"/>
                        </w:rPr>
                      </w:pPr>
                      <w:bookmarkStart w:id="21" w:name="_Toc92786870"/>
                      <w:r>
                        <w:t xml:space="preserve">gambar </w:t>
                      </w:r>
                      <w:r w:rsidR="004973A4">
                        <w:fldChar w:fldCharType="begin"/>
                      </w:r>
                      <w:r w:rsidR="004973A4">
                        <w:instrText xml:space="preserve"> SEQ gambar \* ARABIC </w:instrText>
                      </w:r>
                      <w:r w:rsidR="004973A4">
                        <w:fldChar w:fldCharType="separate"/>
                      </w:r>
                      <w:r w:rsidR="00687918">
                        <w:rPr>
                          <w:noProof/>
                        </w:rPr>
                        <w:t>3</w:t>
                      </w:r>
                      <w:r w:rsidR="004973A4">
                        <w:rPr>
                          <w:noProof/>
                        </w:rPr>
                        <w:fldChar w:fldCharType="end"/>
                      </w:r>
                      <w:r>
                        <w:t xml:space="preserve"> Tangkapan layar aplikasi</w:t>
                      </w:r>
                      <w:bookmarkEnd w:id="21"/>
                    </w:p>
                  </w:txbxContent>
                </v:textbox>
                <w10:wrap type="topAndBottom"/>
              </v:shape>
            </w:pict>
          </mc:Fallback>
        </mc:AlternateContent>
      </w:r>
      <w:r w:rsidR="00E07CB6">
        <w:rPr>
          <w:noProof/>
          <w:lang w:val="en-US" w:eastAsia="id-ID"/>
        </w:rPr>
        <mc:AlternateContent>
          <mc:Choice Requires="wpg">
            <w:drawing>
              <wp:anchor distT="0" distB="0" distL="114300" distR="114300" simplePos="0" relativeHeight="251672576" behindDoc="0" locked="0" layoutInCell="1" allowOverlap="1" wp14:anchorId="2CF43C08" wp14:editId="18DC94E2">
                <wp:simplePos x="0" y="0"/>
                <wp:positionH relativeFrom="column">
                  <wp:posOffset>544830</wp:posOffset>
                </wp:positionH>
                <wp:positionV relativeFrom="paragraph">
                  <wp:posOffset>210820</wp:posOffset>
                </wp:positionV>
                <wp:extent cx="4780280" cy="2188845"/>
                <wp:effectExtent l="0" t="0" r="1270" b="1905"/>
                <wp:wrapTopAndBottom/>
                <wp:docPr id="13" name="Group 13"/>
                <wp:cNvGraphicFramePr/>
                <a:graphic xmlns:a="http://schemas.openxmlformats.org/drawingml/2006/main">
                  <a:graphicData uri="http://schemas.microsoft.com/office/word/2010/wordprocessingGroup">
                    <wpg:wgp>
                      <wpg:cNvGrpSpPr/>
                      <wpg:grpSpPr>
                        <a:xfrm>
                          <a:off x="0" y="0"/>
                          <a:ext cx="4780280" cy="2188845"/>
                          <a:chOff x="0" y="0"/>
                          <a:chExt cx="4780866" cy="2188943"/>
                        </a:xfrm>
                      </wpg:grpSpPr>
                      <pic:pic xmlns:pic="http://schemas.openxmlformats.org/drawingml/2006/picture">
                        <pic:nvPicPr>
                          <pic:cNvPr id="9" name="Picture 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8860" cy="2159635"/>
                          </a:xfrm>
                          <a:prstGeom prst="rect">
                            <a:avLst/>
                          </a:prstGeom>
                          <a:noFill/>
                          <a:ln>
                            <a:noFill/>
                          </a:ln>
                        </pic:spPr>
                      </pic:pic>
                      <pic:pic xmlns:pic="http://schemas.openxmlformats.org/drawingml/2006/picture">
                        <pic:nvPicPr>
                          <pic:cNvPr id="10"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266092" y="29308"/>
                            <a:ext cx="1057910" cy="2159635"/>
                          </a:xfrm>
                          <a:prstGeom prst="rect">
                            <a:avLst/>
                          </a:prstGeom>
                        </pic:spPr>
                      </pic:pic>
                      <pic:pic xmlns:pic="http://schemas.openxmlformats.org/drawingml/2006/picture">
                        <pic:nvPicPr>
                          <pic:cNvPr id="11" name="Picture 1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532185" y="29308"/>
                            <a:ext cx="1040765" cy="2159635"/>
                          </a:xfrm>
                          <a:prstGeom prst="rect">
                            <a:avLst/>
                          </a:prstGeom>
                          <a:noFill/>
                          <a:ln>
                            <a:noFill/>
                          </a:ln>
                        </pic:spPr>
                      </pic:pic>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57246" y="29308"/>
                            <a:ext cx="1023620" cy="2159635"/>
                          </a:xfrm>
                          <a:prstGeom prst="rect">
                            <a:avLst/>
                          </a:prstGeom>
                          <a:noFill/>
                          <a:ln>
                            <a:noFill/>
                          </a:ln>
                        </pic:spPr>
                      </pic:pic>
                    </wpg:wgp>
                  </a:graphicData>
                </a:graphic>
              </wp:anchor>
            </w:drawing>
          </mc:Choice>
          <mc:Fallback>
            <w:pict>
              <v:group w14:anchorId="25E1F5D0" id="Group 13" o:spid="_x0000_s1026" style="position:absolute;margin-left:42.9pt;margin-top:16.6pt;width:376.4pt;height:172.35pt;z-index:251672576" coordsize="47808,21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">
                <v:shape id="Picture 9" o:spid="_x0000_s1027" type="#_x0000_t75" style="position:absolute;width:103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">
                  <v:imagedata r:id="rId37" o:title=""/>
                </v:shape>
                <v:shape id="Picture 10" o:spid="_x0000_s1028" type="#_x0000_t75" style="position:absolute;left:12660;top:293;width:1058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">
                  <v:imagedata r:id="rId38" o:title=""/>
                </v:shape>
                <v:shape id="Picture 11" o:spid="_x0000_s1029" type="#_x0000_t75" style="position:absolute;left:25321;top:293;width:104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">
                  <v:imagedata r:id="rId39" o:title=""/>
                </v:shape>
                <v:shape id="Picture 12" o:spid="_x0000_s1030" type="#_x0000_t75" style="position:absolute;left:37572;top:293;width:1023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">
                  <v:imagedata r:id="rId40" o:title=""/>
                </v:shape>
                <w10:wrap type="topAndBottom"/>
              </v:group>
            </w:pict>
          </mc:Fallback>
        </mc:AlternateContent>
      </w:r>
    </w:p>
    <w:p w14:paraId="1C860E3E" w14:textId="77777777" w:rsidR="00E07CB6" w:rsidRPr="00E07CB6" w:rsidRDefault="00E07CB6" w:rsidP="00E07CB6"/>
    <w:p w14:paraId="29C17EE2" w14:textId="00FF1FF6" w:rsidR="00D70803" w:rsidRPr="008025CD" w:rsidRDefault="008025CD">
      <w:pPr>
        <w:rPr>
          <w:rFonts w:ascii="Times New Roman" w:eastAsiaTheme="minorEastAsia" w:hAnsi="Times New Roman"/>
          <w:color w:val="000000" w:themeColor="text1"/>
          <w:spacing w:val="15"/>
          <w:sz w:val="24"/>
        </w:rPr>
      </w:pPr>
      <w:r>
        <w:br w:type="page"/>
      </w:r>
    </w:p>
    <w:p w14:paraId="353E5E0F" w14:textId="5688C61D" w:rsidR="00EE6EC8" w:rsidRDefault="00D70803" w:rsidP="00EE6EC8">
      <w:pPr>
        <w:pStyle w:val="Heading1"/>
      </w:pPr>
      <w:bookmarkStart w:id="22" w:name="_Toc94612294"/>
      <w:r>
        <w:lastRenderedPageBreak/>
        <w:t>BAB 3 KESIMPULAN</w:t>
      </w:r>
      <w:bookmarkEnd w:id="22"/>
    </w:p>
    <w:p w14:paraId="2232A1BD" w14:textId="395F81BD" w:rsidR="00702A65" w:rsidRDefault="00702A65" w:rsidP="00702A65">
      <w:pPr>
        <w:pStyle w:val="Subtitle"/>
      </w:pPr>
      <w:r>
        <w:tab/>
        <w:t xml:space="preserve">Program </w:t>
      </w:r>
      <w:proofErr w:type="spellStart"/>
      <w:r>
        <w:t>belajar</w:t>
      </w:r>
      <w:proofErr w:type="spellEnd"/>
      <w:r>
        <w:t xml:space="preserve"> </w:t>
      </w:r>
      <w:proofErr w:type="spellStart"/>
      <w:r>
        <w:t>mandiri</w:t>
      </w:r>
      <w:proofErr w:type="spellEnd"/>
      <w:r>
        <w:t xml:space="preserve"> </w:t>
      </w:r>
      <w:proofErr w:type="spellStart"/>
      <w:r>
        <w:t>atau</w:t>
      </w:r>
      <w:proofErr w:type="spellEnd"/>
      <w:r>
        <w:t xml:space="preserve"> </w:t>
      </w:r>
      <w:proofErr w:type="spellStart"/>
      <w:r>
        <w:t>studi</w:t>
      </w:r>
      <w:proofErr w:type="spellEnd"/>
      <w:r>
        <w:t xml:space="preserve"> independent </w:t>
      </w:r>
      <w:proofErr w:type="spellStart"/>
      <w:r>
        <w:t>merupakan</w:t>
      </w:r>
      <w:proofErr w:type="spellEnd"/>
      <w:r>
        <w:t xml:space="preserve"> program yang sangat </w:t>
      </w:r>
      <w:proofErr w:type="spellStart"/>
      <w:r>
        <w:t>tepat</w:t>
      </w:r>
      <w:proofErr w:type="spellEnd"/>
      <w:r>
        <w:t xml:space="preserve"> </w:t>
      </w:r>
      <w:proofErr w:type="spellStart"/>
      <w:r>
        <w:t>bagi</w:t>
      </w:r>
      <w:proofErr w:type="spellEnd"/>
      <w:r>
        <w:t xml:space="preserve"> para </w:t>
      </w:r>
      <w:proofErr w:type="spellStart"/>
      <w:r>
        <w:t>mahasiswa</w:t>
      </w:r>
      <w:proofErr w:type="spellEnd"/>
      <w:r>
        <w:t xml:space="preserve"> yang </w:t>
      </w:r>
      <w:proofErr w:type="spellStart"/>
      <w:r>
        <w:t>akan</w:t>
      </w:r>
      <w:proofErr w:type="spellEnd"/>
      <w:r>
        <w:t xml:space="preserve"> </w:t>
      </w:r>
      <w:proofErr w:type="spellStart"/>
      <w:r>
        <w:t>terjun</w:t>
      </w:r>
      <w:proofErr w:type="spellEnd"/>
      <w:r>
        <w:t xml:space="preserve"> </w:t>
      </w:r>
      <w:proofErr w:type="spellStart"/>
      <w:r>
        <w:t>kedalam</w:t>
      </w:r>
      <w:proofErr w:type="spellEnd"/>
      <w:r>
        <w:t xml:space="preserve"> dunia industry, </w:t>
      </w:r>
      <w:proofErr w:type="spellStart"/>
      <w:r>
        <w:t>materi</w:t>
      </w:r>
      <w:proofErr w:type="spellEnd"/>
      <w:r>
        <w:t xml:space="preserve"> yang </w:t>
      </w:r>
      <w:proofErr w:type="spellStart"/>
      <w:r>
        <w:t>disajikan</w:t>
      </w:r>
      <w:proofErr w:type="spellEnd"/>
      <w:r>
        <w:t xml:space="preserve"> pada SIB di </w:t>
      </w:r>
      <w:proofErr w:type="spellStart"/>
      <w:r>
        <w:t>Dicoding</w:t>
      </w:r>
      <w:proofErr w:type="spellEnd"/>
      <w:r>
        <w:t xml:space="preserve"> sangat </w:t>
      </w:r>
      <w:proofErr w:type="spellStart"/>
      <w:r>
        <w:t>komprehensif</w:t>
      </w:r>
      <w:proofErr w:type="spellEnd"/>
      <w:r>
        <w:t xml:space="preserve"> dan </w:t>
      </w:r>
      <w:proofErr w:type="spellStart"/>
      <w:r>
        <w:t>membantu</w:t>
      </w:r>
      <w:proofErr w:type="spellEnd"/>
      <w:r>
        <w:t xml:space="preserve"> </w:t>
      </w:r>
      <w:proofErr w:type="spellStart"/>
      <w:r>
        <w:t>meningkatkan</w:t>
      </w:r>
      <w:proofErr w:type="spellEnd"/>
      <w:r>
        <w:t xml:space="preserve"> </w:t>
      </w:r>
      <w:proofErr w:type="spellStart"/>
      <w:r>
        <w:t>kompetensi</w:t>
      </w:r>
      <w:proofErr w:type="spellEnd"/>
      <w:r>
        <w:t xml:space="preserve"> para </w:t>
      </w:r>
      <w:proofErr w:type="spellStart"/>
      <w:r>
        <w:t>peserta</w:t>
      </w:r>
      <w:proofErr w:type="spellEnd"/>
      <w:r>
        <w:t xml:space="preserve">, </w:t>
      </w:r>
      <w:proofErr w:type="spellStart"/>
      <w:r>
        <w:t>sebagai</w:t>
      </w:r>
      <w:proofErr w:type="spellEnd"/>
      <w:r>
        <w:t xml:space="preserve"> </w:t>
      </w:r>
      <w:proofErr w:type="spellStart"/>
      <w:r>
        <w:t>contoh</w:t>
      </w:r>
      <w:proofErr w:type="spellEnd"/>
      <w:r>
        <w:t xml:space="preserve"> di </w:t>
      </w:r>
      <w:proofErr w:type="spellStart"/>
      <w:r>
        <w:t>modul</w:t>
      </w:r>
      <w:proofErr w:type="spellEnd"/>
      <w:r>
        <w:t xml:space="preserve"> </w:t>
      </w:r>
      <w:proofErr w:type="spellStart"/>
      <w:r>
        <w:t>belajar</w:t>
      </w:r>
      <w:proofErr w:type="spellEnd"/>
      <w:r>
        <w:t xml:space="preserve"> </w:t>
      </w:r>
      <w:proofErr w:type="spellStart"/>
      <w:r>
        <w:t>pemrograman</w:t>
      </w:r>
      <w:proofErr w:type="spellEnd"/>
      <w:r>
        <w:t xml:space="preserve"> android, </w:t>
      </w:r>
      <w:proofErr w:type="spellStart"/>
      <w:r>
        <w:t>peserta</w:t>
      </w:r>
      <w:proofErr w:type="spellEnd"/>
      <w:r>
        <w:t xml:space="preserve"> </w:t>
      </w:r>
      <w:proofErr w:type="spellStart"/>
      <w:r>
        <w:t>akan</w:t>
      </w:r>
      <w:proofErr w:type="spellEnd"/>
      <w:r>
        <w:t xml:space="preserve"> </w:t>
      </w:r>
      <w:proofErr w:type="spellStart"/>
      <w:r>
        <w:t>dikenakan</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pengembangan</w:t>
      </w:r>
      <w:proofErr w:type="spellEnd"/>
      <w:r>
        <w:t xml:space="preserve"> android, </w:t>
      </w:r>
      <w:proofErr w:type="spellStart"/>
      <w:r>
        <w:t>seperti</w:t>
      </w:r>
      <w:proofErr w:type="spellEnd"/>
      <w:r>
        <w:t xml:space="preserve"> IDE dan Bahasa </w:t>
      </w:r>
      <w:proofErr w:type="spellStart"/>
      <w:r>
        <w:t>pemrograman</w:t>
      </w:r>
      <w:proofErr w:type="spellEnd"/>
      <w:r>
        <w:t xml:space="preserve"> yang </w:t>
      </w:r>
      <w:proofErr w:type="spellStart"/>
      <w:r>
        <w:t>digunakan</w:t>
      </w:r>
      <w:proofErr w:type="spellEnd"/>
      <w:r>
        <w:t xml:space="preserve"> </w:t>
      </w:r>
      <w:proofErr w:type="spellStart"/>
      <w:r>
        <w:t>seperti</w:t>
      </w:r>
      <w:proofErr w:type="spellEnd"/>
      <w:r>
        <w:t xml:space="preserve"> </w:t>
      </w:r>
      <w:proofErr w:type="spellStart"/>
      <w:r>
        <w:t>kotlin</w:t>
      </w:r>
      <w:proofErr w:type="spellEnd"/>
      <w:r>
        <w:t xml:space="preserve"> dan java. </w:t>
      </w:r>
      <w:proofErr w:type="spellStart"/>
      <w:r>
        <w:t>Sertifikat</w:t>
      </w:r>
      <w:proofErr w:type="spellEnd"/>
      <w:r>
        <w:t xml:space="preserve"> </w:t>
      </w:r>
      <w:proofErr w:type="spellStart"/>
      <w:r>
        <w:t>pendukung</w:t>
      </w:r>
      <w:proofErr w:type="spellEnd"/>
      <w:r>
        <w:t xml:space="preserve"> juga </w:t>
      </w:r>
      <w:proofErr w:type="spellStart"/>
      <w:r>
        <w:t>disediakan</w:t>
      </w:r>
      <w:proofErr w:type="spellEnd"/>
      <w:r>
        <w:t xml:space="preserve"> oleh </w:t>
      </w:r>
      <w:proofErr w:type="spellStart"/>
      <w:r>
        <w:t>Dicoding</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kompetensi</w:t>
      </w:r>
      <w:proofErr w:type="spellEnd"/>
      <w:r>
        <w:t xml:space="preserve"> yang </w:t>
      </w:r>
      <w:proofErr w:type="spellStart"/>
      <w:r>
        <w:t>telah</w:t>
      </w:r>
      <w:proofErr w:type="spellEnd"/>
      <w:r>
        <w:t xml:space="preserve"> </w:t>
      </w:r>
      <w:proofErr w:type="spellStart"/>
      <w:r>
        <w:t>diraih</w:t>
      </w:r>
      <w:proofErr w:type="spellEnd"/>
      <w:r>
        <w:t xml:space="preserve"> </w:t>
      </w:r>
      <w:proofErr w:type="spellStart"/>
      <w:r>
        <w:t>peserta</w:t>
      </w:r>
      <w:proofErr w:type="spellEnd"/>
      <w:r>
        <w:t xml:space="preserve">, </w:t>
      </w:r>
      <w:proofErr w:type="spellStart"/>
      <w:r>
        <w:t>diharapkan</w:t>
      </w:r>
      <w:proofErr w:type="spellEnd"/>
      <w:r>
        <w:t xml:space="preserve"> </w:t>
      </w:r>
      <w:proofErr w:type="spellStart"/>
      <w:r>
        <w:t>peserta</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mendapatkan</w:t>
      </w:r>
      <w:proofErr w:type="spellEnd"/>
      <w:r>
        <w:t xml:space="preserve"> </w:t>
      </w:r>
      <w:proofErr w:type="spellStart"/>
      <w:r>
        <w:t>profesi</w:t>
      </w:r>
      <w:proofErr w:type="spellEnd"/>
      <w:r>
        <w:t xml:space="preserve"> yang </w:t>
      </w:r>
      <w:proofErr w:type="spellStart"/>
      <w:r>
        <w:t>tepat</w:t>
      </w:r>
      <w:proofErr w:type="spellEnd"/>
      <w:r>
        <w:t xml:space="preserve"> </w:t>
      </w:r>
      <w:proofErr w:type="spellStart"/>
      <w:r>
        <w:t>terkhusus</w:t>
      </w:r>
      <w:proofErr w:type="spellEnd"/>
      <w:r>
        <w:t xml:space="preserve"> di </w:t>
      </w:r>
      <w:proofErr w:type="spellStart"/>
      <w:r>
        <w:t>lingkup</w:t>
      </w:r>
      <w:proofErr w:type="spellEnd"/>
      <w:r>
        <w:t xml:space="preserve"> IT.</w:t>
      </w:r>
    </w:p>
    <w:p w14:paraId="0B73A768" w14:textId="5F508B36" w:rsidR="00ED5C5A" w:rsidRDefault="00702A65" w:rsidP="00702A65">
      <w:pPr>
        <w:pStyle w:val="Subtitle"/>
      </w:pPr>
      <w:r>
        <w:tab/>
        <w:t xml:space="preserve">Pada </w:t>
      </w:r>
      <w:proofErr w:type="spellStart"/>
      <w:r>
        <w:t>akhir</w:t>
      </w:r>
      <w:proofErr w:type="spellEnd"/>
      <w:r>
        <w:t xml:space="preserve"> program, </w:t>
      </w:r>
      <w:proofErr w:type="spellStart"/>
      <w:r>
        <w:t>peserta</w:t>
      </w:r>
      <w:proofErr w:type="spellEnd"/>
      <w:r>
        <w:t xml:space="preserve"> </w:t>
      </w:r>
      <w:proofErr w:type="spellStart"/>
      <w:r>
        <w:t>akan</w:t>
      </w:r>
      <w:proofErr w:type="spellEnd"/>
      <w:r>
        <w:t xml:space="preserve"> </w:t>
      </w:r>
      <w:proofErr w:type="spellStart"/>
      <w:r>
        <w:t>mengerjakan</w:t>
      </w:r>
      <w:proofErr w:type="spellEnd"/>
      <w:r>
        <w:t xml:space="preserve"> capstone </w:t>
      </w:r>
      <w:proofErr w:type="spellStart"/>
      <w:r>
        <w:t>atau</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tetapi</w:t>
      </w:r>
      <w:proofErr w:type="spellEnd"/>
      <w:r>
        <w:t xml:space="preserve"> </w:t>
      </w:r>
      <w:proofErr w:type="spellStart"/>
      <w:r>
        <w:t>karena</w:t>
      </w:r>
      <w:proofErr w:type="spellEnd"/>
      <w:r>
        <w:t xml:space="preserve"> </w:t>
      </w:r>
      <w:proofErr w:type="spellStart"/>
      <w:r>
        <w:t>kegiatan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bersifat</w:t>
      </w:r>
      <w:proofErr w:type="spellEnd"/>
      <w:r>
        <w:t xml:space="preserve"> daring, </w:t>
      </w:r>
      <w:proofErr w:type="spellStart"/>
      <w:r>
        <w:t>terkadang</w:t>
      </w:r>
      <w:proofErr w:type="spellEnd"/>
      <w:r>
        <w:t xml:space="preserve"> </w:t>
      </w:r>
      <w:proofErr w:type="spellStart"/>
      <w:r>
        <w:t>dijunmpai</w:t>
      </w:r>
      <w:proofErr w:type="spellEnd"/>
      <w:r>
        <w:t xml:space="preserve"> </w:t>
      </w:r>
      <w:proofErr w:type="spellStart"/>
      <w:r>
        <w:t>beberapa</w:t>
      </w:r>
      <w:proofErr w:type="spellEnd"/>
      <w:r>
        <w:t xml:space="preserve"> </w:t>
      </w:r>
      <w:proofErr w:type="spellStart"/>
      <w:r>
        <w:t>kendala</w:t>
      </w:r>
      <w:proofErr w:type="spellEnd"/>
      <w:r>
        <w:t xml:space="preserve">, </w:t>
      </w:r>
      <w:proofErr w:type="spellStart"/>
      <w:r>
        <w:t>seperti</w:t>
      </w:r>
      <w:proofErr w:type="spellEnd"/>
      <w:r>
        <w:t xml:space="preserve"> </w:t>
      </w:r>
      <w:proofErr w:type="spellStart"/>
      <w:r>
        <w:t>komunikasi</w:t>
      </w:r>
      <w:proofErr w:type="spellEnd"/>
      <w:r>
        <w:t xml:space="preserve">, </w:t>
      </w:r>
      <w:proofErr w:type="spellStart"/>
      <w:r>
        <w:t>kesalahpahaman</w:t>
      </w:r>
      <w:proofErr w:type="spellEnd"/>
      <w:r>
        <w:t xml:space="preserve"> </w:t>
      </w:r>
      <w:proofErr w:type="spellStart"/>
      <w:r>
        <w:t>dalam</w:t>
      </w:r>
      <w:proofErr w:type="spellEnd"/>
      <w:r>
        <w:t xml:space="preserve"> </w:t>
      </w:r>
      <w:proofErr w:type="spellStart"/>
      <w:r>
        <w:t>penerjemahan</w:t>
      </w:r>
      <w:proofErr w:type="spellEnd"/>
      <w:r>
        <w:t xml:space="preserve"> </w:t>
      </w:r>
      <w:proofErr w:type="spellStart"/>
      <w:r>
        <w:t>maksud</w:t>
      </w:r>
      <w:proofErr w:type="spellEnd"/>
      <w:r>
        <w:t xml:space="preserve"> dan </w:t>
      </w:r>
      <w:proofErr w:type="spellStart"/>
      <w:r>
        <w:t>tujuan</w:t>
      </w:r>
      <w:proofErr w:type="spellEnd"/>
      <w:r>
        <w:t xml:space="preserve"> </w:t>
      </w:r>
      <w:proofErr w:type="spellStart"/>
      <w:r>
        <w:t>dari</w:t>
      </w:r>
      <w:proofErr w:type="spellEnd"/>
      <w:r>
        <w:t xml:space="preserve"> wireframe yang </w:t>
      </w:r>
      <w:proofErr w:type="spellStart"/>
      <w:r>
        <w:t>telah</w:t>
      </w:r>
      <w:proofErr w:type="spellEnd"/>
      <w:r>
        <w:t xml:space="preserve"> </w:t>
      </w:r>
      <w:proofErr w:type="spellStart"/>
      <w:r>
        <w:t>dibuat</w:t>
      </w:r>
      <w:proofErr w:type="spellEnd"/>
      <w:r>
        <w:t xml:space="preserve">, </w:t>
      </w:r>
      <w:proofErr w:type="spellStart"/>
      <w:r>
        <w:t>kendati</w:t>
      </w:r>
      <w:proofErr w:type="spellEnd"/>
      <w:r>
        <w:t xml:space="preserve"> </w:t>
      </w:r>
      <w:proofErr w:type="spellStart"/>
      <w:r>
        <w:t>demikian</w:t>
      </w:r>
      <w:proofErr w:type="spellEnd"/>
      <w:r>
        <w:t xml:space="preserve"> </w:t>
      </w:r>
      <w:proofErr w:type="spellStart"/>
      <w:r>
        <w:t>secara</w:t>
      </w:r>
      <w:proofErr w:type="spellEnd"/>
      <w:r>
        <w:t xml:space="preserve"> </w:t>
      </w:r>
      <w:proofErr w:type="spellStart"/>
      <w:r>
        <w:t>perlahan</w:t>
      </w:r>
      <w:proofErr w:type="spellEnd"/>
      <w:r>
        <w:t xml:space="preserve">, </w:t>
      </w:r>
      <w:proofErr w:type="spellStart"/>
      <w:r>
        <w:t>masalah</w:t>
      </w:r>
      <w:proofErr w:type="spellEnd"/>
      <w:r>
        <w:t xml:space="preserve"> </w:t>
      </w:r>
      <w:proofErr w:type="spellStart"/>
      <w:r>
        <w:t>itu</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degan</w:t>
      </w:r>
      <w:proofErr w:type="spellEnd"/>
      <w:r>
        <w:t xml:space="preserve"> </w:t>
      </w:r>
      <w:proofErr w:type="spellStart"/>
      <w:r>
        <w:t>menyempatkan</w:t>
      </w:r>
      <w:proofErr w:type="spellEnd"/>
      <w:r>
        <w:t xml:space="preserve"> </w:t>
      </w:r>
      <w:proofErr w:type="spellStart"/>
      <w:r>
        <w:t>komunikasi</w:t>
      </w:r>
      <w:proofErr w:type="spellEnd"/>
      <w:r>
        <w:t xml:space="preserve"> yang </w:t>
      </w:r>
      <w:proofErr w:type="spellStart"/>
      <w:r>
        <w:t>lebih</w:t>
      </w:r>
      <w:proofErr w:type="spellEnd"/>
      <w:r>
        <w:t xml:space="preserve"> massif </w:t>
      </w:r>
      <w:proofErr w:type="spellStart"/>
      <w:r>
        <w:t>lagi</w:t>
      </w:r>
      <w:proofErr w:type="spellEnd"/>
      <w:r>
        <w:t xml:space="preserve"> dan </w:t>
      </w:r>
      <w:proofErr w:type="spellStart"/>
      <w:r>
        <w:t>dilakukan</w:t>
      </w:r>
      <w:proofErr w:type="spellEnd"/>
      <w:r>
        <w:t xml:space="preserve"> </w:t>
      </w:r>
      <w:proofErr w:type="spellStart"/>
      <w:r>
        <w:t>secara</w:t>
      </w:r>
      <w:proofErr w:type="spellEnd"/>
      <w:r>
        <w:t xml:space="preserve"> </w:t>
      </w:r>
      <w:proofErr w:type="spellStart"/>
      <w:r>
        <w:t>sinkronus</w:t>
      </w:r>
      <w:proofErr w:type="spellEnd"/>
      <w:r>
        <w:t xml:space="preserve"> dan </w:t>
      </w:r>
      <w:proofErr w:type="spellStart"/>
      <w:r>
        <w:t>asinkronus</w:t>
      </w:r>
      <w:proofErr w:type="spellEnd"/>
    </w:p>
    <w:p w14:paraId="2FF98E47" w14:textId="77777777" w:rsidR="00ED5C5A" w:rsidRDefault="00ED5C5A">
      <w:pPr>
        <w:rPr>
          <w:rFonts w:ascii="Times New Roman" w:eastAsiaTheme="minorEastAsia" w:hAnsi="Times New Roman"/>
          <w:color w:val="000000" w:themeColor="text1"/>
          <w:spacing w:val="15"/>
          <w:sz w:val="24"/>
        </w:rPr>
      </w:pPr>
      <w:r>
        <w:br w:type="page"/>
      </w:r>
    </w:p>
    <w:p w14:paraId="774CFB45" w14:textId="13C68C34" w:rsidR="00702A65" w:rsidRDefault="00ED5C5A" w:rsidP="00ED5C5A">
      <w:pPr>
        <w:pStyle w:val="Heading1"/>
      </w:pPr>
      <w:bookmarkStart w:id="23" w:name="_Toc94612295"/>
      <w:r>
        <w:lastRenderedPageBreak/>
        <w:t>LAMPIRAN</w:t>
      </w:r>
      <w:bookmarkEnd w:id="23"/>
    </w:p>
    <w:p w14:paraId="1A263D96" w14:textId="7372C1CA" w:rsidR="008C4781" w:rsidRPr="008C4781" w:rsidRDefault="00455367" w:rsidP="00F40E7C">
      <w:pPr>
        <w:pStyle w:val="Heading2"/>
        <w:numPr>
          <w:ilvl w:val="0"/>
          <w:numId w:val="25"/>
        </w:numPr>
      </w:pPr>
      <w:bookmarkStart w:id="24" w:name="_Toc94612296"/>
      <w:r>
        <w:rPr>
          <w:noProof/>
        </w:rPr>
        <mc:AlternateContent>
          <mc:Choice Requires="wps">
            <w:drawing>
              <wp:anchor distT="0" distB="0" distL="114300" distR="114300" simplePos="0" relativeHeight="251707392" behindDoc="0" locked="0" layoutInCell="1" allowOverlap="1" wp14:anchorId="51A20F9F" wp14:editId="614850B5">
                <wp:simplePos x="0" y="0"/>
                <wp:positionH relativeFrom="column">
                  <wp:posOffset>227965</wp:posOffset>
                </wp:positionH>
                <wp:positionV relativeFrom="paragraph">
                  <wp:posOffset>7052945</wp:posOffset>
                </wp:positionV>
                <wp:extent cx="572071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3656B991" w14:textId="1836A711" w:rsidR="00455367" w:rsidRPr="00196AC4" w:rsidRDefault="00455367" w:rsidP="00455367">
                            <w:pPr>
                              <w:pStyle w:val="Caption"/>
                              <w:jc w:val="center"/>
                              <w:rPr>
                                <w:rFonts w:ascii="Times New Roman" w:hAnsi="Times New Roman"/>
                                <w:b/>
                                <w:noProof/>
                                <w:color w:val="auto"/>
                                <w:sz w:val="24"/>
                              </w:rPr>
                            </w:pPr>
                            <w:bookmarkStart w:id="25" w:name="_Toc92786871"/>
                            <w:r>
                              <w:t xml:space="preserve">gambar </w:t>
                            </w:r>
                            <w:r w:rsidR="004973A4">
                              <w:fldChar w:fldCharType="begin"/>
                            </w:r>
                            <w:r w:rsidR="004973A4">
                              <w:instrText xml:space="preserve"> SEQ gambar \* ARABIC </w:instrText>
                            </w:r>
                            <w:r w:rsidR="004973A4">
                              <w:fldChar w:fldCharType="separate"/>
                            </w:r>
                            <w:r w:rsidR="00687918">
                              <w:rPr>
                                <w:noProof/>
                              </w:rPr>
                              <w:t>4</w:t>
                            </w:r>
                            <w:r w:rsidR="004973A4">
                              <w:rPr>
                                <w:noProof/>
                              </w:rPr>
                              <w:fldChar w:fldCharType="end"/>
                            </w:r>
                            <w:r>
                              <w:t xml:space="preserve"> Sesi onboarding bersama Dicoding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0F9F" id="Text Box 31" o:spid="_x0000_s1029" type="#_x0000_t202" style="position:absolute;left:0;text-align:left;margin-left:17.95pt;margin-top:555.35pt;width:450.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TZM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4bjL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" stroked="f">
                <v:textbox style="mso-fit-shape-to-text:t" inset="0,0,0,0">
                  <w:txbxContent>
                    <w:p w14:paraId="3656B991" w14:textId="1836A711" w:rsidR="00455367" w:rsidRPr="00196AC4" w:rsidRDefault="00455367" w:rsidP="00455367">
                      <w:pPr>
                        <w:pStyle w:val="Caption"/>
                        <w:jc w:val="center"/>
                        <w:rPr>
                          <w:rFonts w:ascii="Times New Roman" w:hAnsi="Times New Roman"/>
                          <w:b/>
                          <w:noProof/>
                          <w:color w:val="auto"/>
                          <w:sz w:val="24"/>
                        </w:rPr>
                      </w:pPr>
                      <w:bookmarkStart w:id="26" w:name="_Toc92786871"/>
                      <w:r>
                        <w:t xml:space="preserve">gambar </w:t>
                      </w:r>
                      <w:r w:rsidR="004973A4">
                        <w:fldChar w:fldCharType="begin"/>
                      </w:r>
                      <w:r w:rsidR="004973A4">
                        <w:instrText xml:space="preserve"> SEQ gambar \* ARABIC </w:instrText>
                      </w:r>
                      <w:r w:rsidR="004973A4">
                        <w:fldChar w:fldCharType="separate"/>
                      </w:r>
                      <w:r w:rsidR="00687918">
                        <w:rPr>
                          <w:noProof/>
                        </w:rPr>
                        <w:t>4</w:t>
                      </w:r>
                      <w:r w:rsidR="004973A4">
                        <w:rPr>
                          <w:noProof/>
                        </w:rPr>
                        <w:fldChar w:fldCharType="end"/>
                      </w:r>
                      <w:r>
                        <w:t xml:space="preserve"> Sesi onboarding bersama Dicoding</w:t>
                      </w:r>
                      <w:bookmarkEnd w:id="26"/>
                    </w:p>
                  </w:txbxContent>
                </v:textbox>
                <w10:wrap type="square"/>
              </v:shape>
            </w:pict>
          </mc:Fallback>
        </mc:AlternateContent>
      </w:r>
      <w:r w:rsidR="006A0E9C">
        <w:rPr>
          <w:noProof/>
        </w:rPr>
        <w:drawing>
          <wp:anchor distT="0" distB="0" distL="114300" distR="114300" simplePos="0" relativeHeight="251678720" behindDoc="0" locked="0" layoutInCell="1" allowOverlap="1" wp14:anchorId="1E8BF173" wp14:editId="2E4D08D8">
            <wp:simplePos x="0" y="0"/>
            <wp:positionH relativeFrom="column">
              <wp:posOffset>228160</wp:posOffset>
            </wp:positionH>
            <wp:positionV relativeFrom="paragraph">
              <wp:posOffset>3778152</wp:posOffset>
            </wp:positionV>
            <wp:extent cx="5720715" cy="321818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anchor>
        </w:drawing>
      </w:r>
      <w:r w:rsidR="00E155DA">
        <w:rPr>
          <w:noProof/>
        </w:rPr>
        <mc:AlternateContent>
          <mc:Choice Requires="wps">
            <w:drawing>
              <wp:anchor distT="0" distB="0" distL="114300" distR="114300" simplePos="0" relativeHeight="251705344" behindDoc="0" locked="0" layoutInCell="1" allowOverlap="1" wp14:anchorId="6E8646FA" wp14:editId="5C591F2F">
                <wp:simplePos x="0" y="0"/>
                <wp:positionH relativeFrom="column">
                  <wp:posOffset>228600</wp:posOffset>
                </wp:positionH>
                <wp:positionV relativeFrom="paragraph">
                  <wp:posOffset>3545840</wp:posOffset>
                </wp:positionV>
                <wp:extent cx="572071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66503A90" w14:textId="60DE0277" w:rsidR="00E155DA" w:rsidRPr="00CB4FD0" w:rsidRDefault="00E155DA" w:rsidP="00E155DA">
                            <w:pPr>
                              <w:pStyle w:val="Caption"/>
                              <w:jc w:val="center"/>
                              <w:rPr>
                                <w:rFonts w:ascii="Times New Roman" w:hAnsi="Times New Roman"/>
                                <w:b/>
                                <w:noProof/>
                                <w:color w:val="auto"/>
                                <w:sz w:val="24"/>
                              </w:rPr>
                            </w:pPr>
                            <w:bookmarkStart w:id="27" w:name="_Toc92786872"/>
                            <w:r>
                              <w:t xml:space="preserve">gambar </w:t>
                            </w:r>
                            <w:r w:rsidR="004973A4">
                              <w:fldChar w:fldCharType="begin"/>
                            </w:r>
                            <w:r w:rsidR="004973A4">
                              <w:instrText xml:space="preserve"> SEQ gambar \* ARABIC </w:instrText>
                            </w:r>
                            <w:r w:rsidR="004973A4">
                              <w:fldChar w:fldCharType="separate"/>
                            </w:r>
                            <w:r w:rsidR="00687918">
                              <w:rPr>
                                <w:noProof/>
                              </w:rPr>
                              <w:t>5</w:t>
                            </w:r>
                            <w:r w:rsidR="004973A4">
                              <w:rPr>
                                <w:noProof/>
                              </w:rPr>
                              <w:fldChar w:fldCharType="end"/>
                            </w:r>
                            <w:r>
                              <w:t xml:space="preserve"> Sesi Onboarding MSIB bersama menteri kemendikbud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46FA" id="Text Box 18" o:spid="_x0000_s1030" type="#_x0000_t202" style="position:absolute;left:0;text-align:left;margin-left:18pt;margin-top:279.2pt;width:45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8m3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XR8O5l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" stroked="f">
                <v:textbox style="mso-fit-shape-to-text:t" inset="0,0,0,0">
                  <w:txbxContent>
                    <w:p w14:paraId="66503A90" w14:textId="60DE0277" w:rsidR="00E155DA" w:rsidRPr="00CB4FD0" w:rsidRDefault="00E155DA" w:rsidP="00E155DA">
                      <w:pPr>
                        <w:pStyle w:val="Caption"/>
                        <w:jc w:val="center"/>
                        <w:rPr>
                          <w:rFonts w:ascii="Times New Roman" w:hAnsi="Times New Roman"/>
                          <w:b/>
                          <w:noProof/>
                          <w:color w:val="auto"/>
                          <w:sz w:val="24"/>
                        </w:rPr>
                      </w:pPr>
                      <w:bookmarkStart w:id="28" w:name="_Toc92786872"/>
                      <w:r>
                        <w:t xml:space="preserve">gambar </w:t>
                      </w:r>
                      <w:r w:rsidR="004973A4">
                        <w:fldChar w:fldCharType="begin"/>
                      </w:r>
                      <w:r w:rsidR="004973A4">
                        <w:instrText xml:space="preserve"> SEQ gambar \* ARABIC </w:instrText>
                      </w:r>
                      <w:r w:rsidR="004973A4">
                        <w:fldChar w:fldCharType="separate"/>
                      </w:r>
                      <w:r w:rsidR="00687918">
                        <w:rPr>
                          <w:noProof/>
                        </w:rPr>
                        <w:t>5</w:t>
                      </w:r>
                      <w:r w:rsidR="004973A4">
                        <w:rPr>
                          <w:noProof/>
                        </w:rPr>
                        <w:fldChar w:fldCharType="end"/>
                      </w:r>
                      <w:r>
                        <w:t xml:space="preserve"> Sesi Onboarding MSIB bersama menteri kemendikbud</w:t>
                      </w:r>
                      <w:bookmarkEnd w:id="28"/>
                    </w:p>
                  </w:txbxContent>
                </v:textbox>
                <w10:wrap type="topAndBottom"/>
              </v:shape>
            </w:pict>
          </mc:Fallback>
        </mc:AlternateContent>
      </w:r>
      <w:r w:rsidR="0040572C">
        <w:rPr>
          <w:noProof/>
        </w:rPr>
        <w:drawing>
          <wp:anchor distT="0" distB="0" distL="114300" distR="114300" simplePos="0" relativeHeight="251675648" behindDoc="0" locked="0" layoutInCell="1" allowOverlap="1" wp14:anchorId="19B59B6B" wp14:editId="620E2A4F">
            <wp:simplePos x="0" y="0"/>
            <wp:positionH relativeFrom="column">
              <wp:posOffset>228600</wp:posOffset>
            </wp:positionH>
            <wp:positionV relativeFrom="paragraph">
              <wp:posOffset>270949</wp:posOffset>
            </wp:positionV>
            <wp:extent cx="5720715" cy="3218180"/>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anchor>
        </w:drawing>
      </w:r>
      <w:proofErr w:type="spellStart"/>
      <w:r w:rsidR="008C4781">
        <w:t>Dokumentasi</w:t>
      </w:r>
      <w:proofErr w:type="spellEnd"/>
      <w:r w:rsidR="008C4781">
        <w:t xml:space="preserve"> </w:t>
      </w:r>
      <w:proofErr w:type="spellStart"/>
      <w:r w:rsidR="008C4781">
        <w:t>Kegiatan</w:t>
      </w:r>
      <w:bookmarkEnd w:id="24"/>
      <w:proofErr w:type="spellEnd"/>
    </w:p>
    <w:p w14:paraId="2BAEF151" w14:textId="3A24C159" w:rsidR="00943A71" w:rsidRDefault="00943A71">
      <w:r>
        <w:br w:type="page"/>
      </w:r>
    </w:p>
    <w:p w14:paraId="582518BB" w14:textId="410C7847" w:rsidR="00702A65" w:rsidRDefault="00E266CD" w:rsidP="00702A65">
      <w:r>
        <w:rPr>
          <w:noProof/>
        </w:rPr>
        <w:lastRenderedPageBreak/>
        <mc:AlternateContent>
          <mc:Choice Requires="wps">
            <w:drawing>
              <wp:anchor distT="0" distB="0" distL="114300" distR="114300" simplePos="0" relativeHeight="251711488" behindDoc="0" locked="0" layoutInCell="1" allowOverlap="1" wp14:anchorId="166F0214" wp14:editId="547A098A">
                <wp:simplePos x="0" y="0"/>
                <wp:positionH relativeFrom="column">
                  <wp:posOffset>110490</wp:posOffset>
                </wp:positionH>
                <wp:positionV relativeFrom="paragraph">
                  <wp:posOffset>6492240</wp:posOffset>
                </wp:positionV>
                <wp:extent cx="57264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38F2434B" w14:textId="2ED62931" w:rsidR="00E266CD" w:rsidRPr="00D84B35" w:rsidRDefault="00E266CD" w:rsidP="00E266CD">
                            <w:pPr>
                              <w:pStyle w:val="Caption"/>
                              <w:jc w:val="center"/>
                              <w:rPr>
                                <w:noProof/>
                              </w:rPr>
                            </w:pPr>
                            <w:bookmarkStart w:id="29" w:name="_Toc92786873"/>
                            <w:r>
                              <w:t xml:space="preserve">gambar </w:t>
                            </w:r>
                            <w:r w:rsidR="004973A4">
                              <w:fldChar w:fldCharType="begin"/>
                            </w:r>
                            <w:r w:rsidR="004973A4">
                              <w:instrText xml:space="preserve"> SEQ gambar \* ARABIC </w:instrText>
                            </w:r>
                            <w:r w:rsidR="004973A4">
                              <w:fldChar w:fldCharType="separate"/>
                            </w:r>
                            <w:r w:rsidR="00687918">
                              <w:rPr>
                                <w:noProof/>
                              </w:rPr>
                              <w:t>6</w:t>
                            </w:r>
                            <w:r w:rsidR="004973A4">
                              <w:rPr>
                                <w:noProof/>
                              </w:rPr>
                              <w:fldChar w:fldCharType="end"/>
                            </w:r>
                            <w:r>
                              <w:t xml:space="preserve"> Sesi ILT bersama expert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0214" id="Text Box 33" o:spid="_x0000_s1031" type="#_x0000_t202" style="position:absolute;margin-left:8.7pt;margin-top:511.2pt;width:450.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tHGgIAAD8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3T28YZcknyzm9u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" stroked="f">
                <v:textbox style="mso-fit-shape-to-text:t" inset="0,0,0,0">
                  <w:txbxContent>
                    <w:p w14:paraId="38F2434B" w14:textId="2ED62931" w:rsidR="00E266CD" w:rsidRPr="00D84B35" w:rsidRDefault="00E266CD" w:rsidP="00E266CD">
                      <w:pPr>
                        <w:pStyle w:val="Caption"/>
                        <w:jc w:val="center"/>
                        <w:rPr>
                          <w:noProof/>
                        </w:rPr>
                      </w:pPr>
                      <w:bookmarkStart w:id="30" w:name="_Toc92786873"/>
                      <w:r>
                        <w:t xml:space="preserve">gambar </w:t>
                      </w:r>
                      <w:r w:rsidR="004973A4">
                        <w:fldChar w:fldCharType="begin"/>
                      </w:r>
                      <w:r w:rsidR="004973A4">
                        <w:instrText xml:space="preserve"> SEQ gambar \* ARABIC </w:instrText>
                      </w:r>
                      <w:r w:rsidR="004973A4">
                        <w:fldChar w:fldCharType="separate"/>
                      </w:r>
                      <w:r w:rsidR="00687918">
                        <w:rPr>
                          <w:noProof/>
                        </w:rPr>
                        <w:t>6</w:t>
                      </w:r>
                      <w:r w:rsidR="004973A4">
                        <w:rPr>
                          <w:noProof/>
                        </w:rPr>
                        <w:fldChar w:fldCharType="end"/>
                      </w:r>
                      <w:r>
                        <w:t xml:space="preserve"> Sesi ILT bersama expert</w:t>
                      </w:r>
                      <w:bookmarkEnd w:id="30"/>
                    </w:p>
                  </w:txbxContent>
                </v:textbox>
                <w10:wrap type="topAndBottom"/>
              </v:shape>
            </w:pict>
          </mc:Fallback>
        </mc:AlternateContent>
      </w:r>
      <w:r w:rsidR="004C43D9">
        <w:rPr>
          <w:noProof/>
        </w:rPr>
        <w:drawing>
          <wp:anchor distT="0" distB="0" distL="114300" distR="114300" simplePos="0" relativeHeight="251684864" behindDoc="0" locked="0" layoutInCell="1" allowOverlap="1" wp14:anchorId="7CF3DE8D" wp14:editId="68CCE219">
            <wp:simplePos x="0" y="0"/>
            <wp:positionH relativeFrom="column">
              <wp:posOffset>110832</wp:posOffset>
            </wp:positionH>
            <wp:positionV relativeFrom="paragraph">
              <wp:posOffset>3217105</wp:posOffset>
            </wp:positionV>
            <wp:extent cx="5726430" cy="3218180"/>
            <wp:effectExtent l="0" t="0" r="762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6430" cy="3218180"/>
                    </a:xfrm>
                    <a:prstGeom prst="rect">
                      <a:avLst/>
                    </a:prstGeom>
                    <a:noFill/>
                    <a:ln>
                      <a:noFill/>
                    </a:ln>
                  </pic:spPr>
                </pic:pic>
              </a:graphicData>
            </a:graphic>
          </wp:anchor>
        </w:drawing>
      </w:r>
      <w:r w:rsidR="000445F4">
        <w:rPr>
          <w:noProof/>
        </w:rPr>
        <mc:AlternateContent>
          <mc:Choice Requires="wps">
            <w:drawing>
              <wp:anchor distT="0" distB="0" distL="114300" distR="114300" simplePos="0" relativeHeight="251709440" behindDoc="0" locked="0" layoutInCell="1" allowOverlap="1" wp14:anchorId="4015D4BB" wp14:editId="170AD9A9">
                <wp:simplePos x="0" y="0"/>
                <wp:positionH relativeFrom="column">
                  <wp:posOffset>139065</wp:posOffset>
                </wp:positionH>
                <wp:positionV relativeFrom="paragraph">
                  <wp:posOffset>2999740</wp:posOffset>
                </wp:positionV>
                <wp:extent cx="57327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00D78599" w14:textId="0486C0A9" w:rsidR="000445F4" w:rsidRPr="00752463" w:rsidRDefault="000445F4" w:rsidP="00A43941">
                            <w:pPr>
                              <w:pStyle w:val="Caption"/>
                              <w:jc w:val="center"/>
                              <w:rPr>
                                <w:noProof/>
                              </w:rPr>
                            </w:pPr>
                            <w:bookmarkStart w:id="31" w:name="_Toc92786874"/>
                            <w:r>
                              <w:t xml:space="preserve">gambar </w:t>
                            </w:r>
                            <w:r w:rsidR="004973A4">
                              <w:fldChar w:fldCharType="begin"/>
                            </w:r>
                            <w:r w:rsidR="004973A4">
                              <w:instrText xml:space="preserve"> SEQ gambar \* ARABIC </w:instrText>
                            </w:r>
                            <w:r w:rsidR="004973A4">
                              <w:fldChar w:fldCharType="separate"/>
                            </w:r>
                            <w:r w:rsidR="00687918">
                              <w:rPr>
                                <w:noProof/>
                              </w:rPr>
                              <w:t>7</w:t>
                            </w:r>
                            <w:r w:rsidR="004973A4">
                              <w:rPr>
                                <w:noProof/>
                              </w:rPr>
                              <w:fldChar w:fldCharType="end"/>
                            </w:r>
                            <w:r>
                              <w:t xml:space="preserve"> Kegiatan pelatihan softskill bersama mentor non  akademik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D4BB" id="Text Box 32" o:spid="_x0000_s1032" type="#_x0000_t202" style="position:absolute;margin-left:10.95pt;margin-top:236.2pt;width:45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" stroked="f">
                <v:textbox style="mso-fit-shape-to-text:t" inset="0,0,0,0">
                  <w:txbxContent>
                    <w:p w14:paraId="00D78599" w14:textId="0486C0A9" w:rsidR="000445F4" w:rsidRPr="00752463" w:rsidRDefault="000445F4" w:rsidP="00A43941">
                      <w:pPr>
                        <w:pStyle w:val="Caption"/>
                        <w:jc w:val="center"/>
                        <w:rPr>
                          <w:noProof/>
                        </w:rPr>
                      </w:pPr>
                      <w:bookmarkStart w:id="32" w:name="_Toc92786874"/>
                      <w:r>
                        <w:t xml:space="preserve">gambar </w:t>
                      </w:r>
                      <w:r w:rsidR="004973A4">
                        <w:fldChar w:fldCharType="begin"/>
                      </w:r>
                      <w:r w:rsidR="004973A4">
                        <w:instrText xml:space="preserve"> SEQ gambar \* ARABIC </w:instrText>
                      </w:r>
                      <w:r w:rsidR="004973A4">
                        <w:fldChar w:fldCharType="separate"/>
                      </w:r>
                      <w:r w:rsidR="00687918">
                        <w:rPr>
                          <w:noProof/>
                        </w:rPr>
                        <w:t>7</w:t>
                      </w:r>
                      <w:r w:rsidR="004973A4">
                        <w:rPr>
                          <w:noProof/>
                        </w:rPr>
                        <w:fldChar w:fldCharType="end"/>
                      </w:r>
                      <w:r>
                        <w:t xml:space="preserve"> Kegiatan pelatihan softskill bersama mentor non  akademik</w:t>
                      </w:r>
                      <w:bookmarkEnd w:id="32"/>
                    </w:p>
                  </w:txbxContent>
                </v:textbox>
                <w10:wrap type="topAndBottom"/>
              </v:shape>
            </w:pict>
          </mc:Fallback>
        </mc:AlternateContent>
      </w:r>
      <w:r w:rsidR="00943A71">
        <w:rPr>
          <w:noProof/>
        </w:rPr>
        <w:drawing>
          <wp:anchor distT="0" distB="0" distL="114300" distR="114300" simplePos="0" relativeHeight="251681792" behindDoc="0" locked="0" layoutInCell="1" allowOverlap="1" wp14:anchorId="422D057E" wp14:editId="164CF68C">
            <wp:simplePos x="0" y="0"/>
            <wp:positionH relativeFrom="column">
              <wp:posOffset>139602</wp:posOffset>
            </wp:positionH>
            <wp:positionV relativeFrom="paragraph">
              <wp:posOffset>-146</wp:posOffset>
            </wp:positionV>
            <wp:extent cx="5732780" cy="294259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2942590"/>
                    </a:xfrm>
                    <a:prstGeom prst="rect">
                      <a:avLst/>
                    </a:prstGeom>
                    <a:noFill/>
                    <a:ln>
                      <a:noFill/>
                    </a:ln>
                  </pic:spPr>
                </pic:pic>
              </a:graphicData>
            </a:graphic>
          </wp:anchor>
        </w:drawing>
      </w:r>
    </w:p>
    <w:p w14:paraId="0A29211E" w14:textId="22B7B808" w:rsidR="00B16260" w:rsidRPr="00B16260" w:rsidRDefault="00B16260" w:rsidP="00B16260"/>
    <w:p w14:paraId="7624E3BD" w14:textId="5B8127F0" w:rsidR="00B16260" w:rsidRPr="00B16260" w:rsidRDefault="00B16260" w:rsidP="00B16260"/>
    <w:p w14:paraId="73C23972" w14:textId="3D13010C" w:rsidR="00B16260" w:rsidRPr="00B16260" w:rsidRDefault="00B16260" w:rsidP="00B16260"/>
    <w:p w14:paraId="381AAE1C" w14:textId="72962815" w:rsidR="00B16260" w:rsidRDefault="00B16260" w:rsidP="00B16260"/>
    <w:p w14:paraId="058CAB83" w14:textId="0E037781" w:rsidR="00B16260" w:rsidRDefault="00B16260" w:rsidP="00B16260">
      <w:pPr>
        <w:tabs>
          <w:tab w:val="left" w:pos="2917"/>
        </w:tabs>
      </w:pPr>
      <w:r>
        <w:tab/>
      </w:r>
    </w:p>
    <w:p w14:paraId="360C527A" w14:textId="11C4E3A8" w:rsidR="00B16260" w:rsidRDefault="00B16260" w:rsidP="00B16260">
      <w:pPr>
        <w:tabs>
          <w:tab w:val="left" w:pos="2917"/>
        </w:tabs>
      </w:pPr>
    </w:p>
    <w:p w14:paraId="495E7135" w14:textId="37B2BF84" w:rsidR="00B16260" w:rsidRDefault="00DB0F3B" w:rsidP="00B16260">
      <w:pPr>
        <w:tabs>
          <w:tab w:val="left" w:pos="2917"/>
        </w:tabs>
      </w:pPr>
      <w:r>
        <w:rPr>
          <w:noProof/>
        </w:rPr>
        <w:lastRenderedPageBreak/>
        <mc:AlternateContent>
          <mc:Choice Requires="wps">
            <w:drawing>
              <wp:anchor distT="0" distB="0" distL="114300" distR="114300" simplePos="0" relativeHeight="251715584" behindDoc="0" locked="0" layoutInCell="1" allowOverlap="1" wp14:anchorId="657D1F8A" wp14:editId="219B1DA5">
                <wp:simplePos x="0" y="0"/>
                <wp:positionH relativeFrom="column">
                  <wp:posOffset>0</wp:posOffset>
                </wp:positionH>
                <wp:positionV relativeFrom="paragraph">
                  <wp:posOffset>6815455</wp:posOffset>
                </wp:positionV>
                <wp:extent cx="572071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62DD926B" w14:textId="61A7CA99" w:rsidR="00DB0F3B" w:rsidRPr="00104884" w:rsidRDefault="00DB0F3B" w:rsidP="00DB0F3B">
                            <w:pPr>
                              <w:pStyle w:val="Caption"/>
                              <w:jc w:val="center"/>
                              <w:rPr>
                                <w:noProof/>
                              </w:rPr>
                            </w:pPr>
                            <w:bookmarkStart w:id="33" w:name="_Toc92786875"/>
                            <w:r>
                              <w:t xml:space="preserve">gambar </w:t>
                            </w:r>
                            <w:r w:rsidR="004973A4">
                              <w:fldChar w:fldCharType="begin"/>
                            </w:r>
                            <w:r w:rsidR="004973A4">
                              <w:instrText xml:space="preserve"> SEQ gambar \* ARABIC </w:instrText>
                            </w:r>
                            <w:r w:rsidR="004973A4">
                              <w:fldChar w:fldCharType="separate"/>
                            </w:r>
                            <w:r w:rsidR="00687918">
                              <w:rPr>
                                <w:noProof/>
                              </w:rPr>
                              <w:t>8</w:t>
                            </w:r>
                            <w:r w:rsidR="004973A4">
                              <w:rPr>
                                <w:noProof/>
                              </w:rPr>
                              <w:fldChar w:fldCharType="end"/>
                            </w:r>
                            <w:r>
                              <w:t xml:space="preserve"> Belajar mandiri membuat aplikasi android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1F8A" id="Text Box 35" o:spid="_x0000_s1033" type="#_x0000_t202" style="position:absolute;margin-left:0;margin-top:536.65pt;width:450.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6TYGgIAAD8EAAAOAAAAZHJzL2Uyb0RvYy54bWysU1GP2jAMfp+0/xDlfRSYO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3PJ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" stroked="f">
                <v:textbox style="mso-fit-shape-to-text:t" inset="0,0,0,0">
                  <w:txbxContent>
                    <w:p w14:paraId="62DD926B" w14:textId="61A7CA99" w:rsidR="00DB0F3B" w:rsidRPr="00104884" w:rsidRDefault="00DB0F3B" w:rsidP="00DB0F3B">
                      <w:pPr>
                        <w:pStyle w:val="Caption"/>
                        <w:jc w:val="center"/>
                        <w:rPr>
                          <w:noProof/>
                        </w:rPr>
                      </w:pPr>
                      <w:bookmarkStart w:id="34" w:name="_Toc92786875"/>
                      <w:r>
                        <w:t xml:space="preserve">gambar </w:t>
                      </w:r>
                      <w:r w:rsidR="004973A4">
                        <w:fldChar w:fldCharType="begin"/>
                      </w:r>
                      <w:r w:rsidR="004973A4">
                        <w:instrText xml:space="preserve"> SEQ gambar \* ARABIC </w:instrText>
                      </w:r>
                      <w:r w:rsidR="004973A4">
                        <w:fldChar w:fldCharType="separate"/>
                      </w:r>
                      <w:r w:rsidR="00687918">
                        <w:rPr>
                          <w:noProof/>
                        </w:rPr>
                        <w:t>8</w:t>
                      </w:r>
                      <w:r w:rsidR="004973A4">
                        <w:rPr>
                          <w:noProof/>
                        </w:rPr>
                        <w:fldChar w:fldCharType="end"/>
                      </w:r>
                      <w:r>
                        <w:t xml:space="preserve"> Belajar mandiri membuat aplikasi android</w:t>
                      </w:r>
                      <w:bookmarkEnd w:id="34"/>
                    </w:p>
                  </w:txbxContent>
                </v:textbox>
                <w10:wrap type="topAndBottom"/>
              </v:shape>
            </w:pict>
          </mc:Fallback>
        </mc:AlternateContent>
      </w:r>
      <w:r w:rsidR="005537CD">
        <w:rPr>
          <w:noProof/>
        </w:rPr>
        <w:drawing>
          <wp:anchor distT="0" distB="0" distL="114300" distR="114300" simplePos="0" relativeHeight="251691008" behindDoc="0" locked="0" layoutInCell="1" allowOverlap="1" wp14:anchorId="7808ADAA" wp14:editId="56CD130A">
            <wp:simplePos x="0" y="0"/>
            <wp:positionH relativeFrom="column">
              <wp:posOffset>0</wp:posOffset>
            </wp:positionH>
            <wp:positionV relativeFrom="paragraph">
              <wp:posOffset>3540369</wp:posOffset>
            </wp:positionV>
            <wp:extent cx="5720715" cy="32181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anchor>
        </w:drawing>
      </w:r>
      <w:r w:rsidR="00F21389">
        <w:rPr>
          <w:noProof/>
        </w:rPr>
        <mc:AlternateContent>
          <mc:Choice Requires="wps">
            <w:drawing>
              <wp:anchor distT="0" distB="0" distL="114300" distR="114300" simplePos="0" relativeHeight="251713536" behindDoc="0" locked="0" layoutInCell="1" allowOverlap="1" wp14:anchorId="53AD71CF" wp14:editId="14604725">
                <wp:simplePos x="0" y="0"/>
                <wp:positionH relativeFrom="column">
                  <wp:posOffset>0</wp:posOffset>
                </wp:positionH>
                <wp:positionV relativeFrom="paragraph">
                  <wp:posOffset>3275330</wp:posOffset>
                </wp:positionV>
                <wp:extent cx="57207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486443A2" w14:textId="56043ABF" w:rsidR="00F21389" w:rsidRPr="006028C8" w:rsidRDefault="00F21389" w:rsidP="00F21389">
                            <w:pPr>
                              <w:pStyle w:val="Caption"/>
                              <w:jc w:val="center"/>
                              <w:rPr>
                                <w:noProof/>
                              </w:rPr>
                            </w:pPr>
                            <w:bookmarkStart w:id="35" w:name="_Toc92786876"/>
                            <w:r>
                              <w:t xml:space="preserve">gambar </w:t>
                            </w:r>
                            <w:r w:rsidR="004973A4">
                              <w:fldChar w:fldCharType="begin"/>
                            </w:r>
                            <w:r w:rsidR="004973A4">
                              <w:instrText xml:space="preserve"> SEQ gambar \* ARABIC </w:instrText>
                            </w:r>
                            <w:r w:rsidR="004973A4">
                              <w:fldChar w:fldCharType="separate"/>
                            </w:r>
                            <w:r w:rsidR="00687918">
                              <w:rPr>
                                <w:noProof/>
                              </w:rPr>
                              <w:t>9</w:t>
                            </w:r>
                            <w:r w:rsidR="004973A4">
                              <w:rPr>
                                <w:noProof/>
                              </w:rPr>
                              <w:fldChar w:fldCharType="end"/>
                            </w:r>
                            <w:r>
                              <w:t xml:space="preserve"> Sesi konsultasi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71CF" id="Text Box 34" o:spid="_x0000_s1034" type="#_x0000_t202" style="position:absolute;margin-left:0;margin-top:257.9pt;width:450.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R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U7Ht5MZZ5JiN59n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" stroked="f">
                <v:textbox style="mso-fit-shape-to-text:t" inset="0,0,0,0">
                  <w:txbxContent>
                    <w:p w14:paraId="486443A2" w14:textId="56043ABF" w:rsidR="00F21389" w:rsidRPr="006028C8" w:rsidRDefault="00F21389" w:rsidP="00F21389">
                      <w:pPr>
                        <w:pStyle w:val="Caption"/>
                        <w:jc w:val="center"/>
                        <w:rPr>
                          <w:noProof/>
                        </w:rPr>
                      </w:pPr>
                      <w:bookmarkStart w:id="36" w:name="_Toc92786876"/>
                      <w:r>
                        <w:t xml:space="preserve">gambar </w:t>
                      </w:r>
                      <w:r w:rsidR="004973A4">
                        <w:fldChar w:fldCharType="begin"/>
                      </w:r>
                      <w:r w:rsidR="004973A4">
                        <w:instrText xml:space="preserve"> SEQ gambar \* ARABIC </w:instrText>
                      </w:r>
                      <w:r w:rsidR="004973A4">
                        <w:fldChar w:fldCharType="separate"/>
                      </w:r>
                      <w:r w:rsidR="00687918">
                        <w:rPr>
                          <w:noProof/>
                        </w:rPr>
                        <w:t>9</w:t>
                      </w:r>
                      <w:r w:rsidR="004973A4">
                        <w:rPr>
                          <w:noProof/>
                        </w:rPr>
                        <w:fldChar w:fldCharType="end"/>
                      </w:r>
                      <w:r>
                        <w:t xml:space="preserve"> Sesi konsultasi</w:t>
                      </w:r>
                      <w:bookmarkEnd w:id="36"/>
                    </w:p>
                  </w:txbxContent>
                </v:textbox>
                <w10:wrap type="topAndBottom"/>
              </v:shape>
            </w:pict>
          </mc:Fallback>
        </mc:AlternateContent>
      </w:r>
      <w:r w:rsidR="00B16260">
        <w:rPr>
          <w:noProof/>
        </w:rPr>
        <w:drawing>
          <wp:anchor distT="0" distB="0" distL="114300" distR="114300" simplePos="0" relativeHeight="251687936" behindDoc="0" locked="0" layoutInCell="1" allowOverlap="1" wp14:anchorId="2BD81C71" wp14:editId="4C96081E">
            <wp:simplePos x="0" y="0"/>
            <wp:positionH relativeFrom="column">
              <wp:posOffset>0</wp:posOffset>
            </wp:positionH>
            <wp:positionV relativeFrom="paragraph">
              <wp:posOffset>0</wp:posOffset>
            </wp:positionV>
            <wp:extent cx="5720715" cy="3218180"/>
            <wp:effectExtent l="0" t="0" r="0" b="127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anchor>
        </w:drawing>
      </w:r>
    </w:p>
    <w:p w14:paraId="59316D85" w14:textId="339E99BA" w:rsidR="00200B77" w:rsidRPr="00200B77" w:rsidRDefault="00200B77" w:rsidP="00200B77"/>
    <w:p w14:paraId="667C547A" w14:textId="4AC1B957" w:rsidR="00200B77" w:rsidRPr="00200B77" w:rsidRDefault="00200B77" w:rsidP="00200B77"/>
    <w:p w14:paraId="04F02376" w14:textId="0B8D2C14" w:rsidR="00200B77" w:rsidRDefault="00200B77" w:rsidP="00200B77"/>
    <w:p w14:paraId="41E0B64F" w14:textId="07C9CD04" w:rsidR="00200B77" w:rsidRDefault="00200B77" w:rsidP="00200B77">
      <w:pPr>
        <w:tabs>
          <w:tab w:val="left" w:pos="1860"/>
        </w:tabs>
      </w:pPr>
      <w:r>
        <w:tab/>
      </w:r>
    </w:p>
    <w:p w14:paraId="63CAB9CA" w14:textId="73466215" w:rsidR="00200B77" w:rsidRDefault="00200B77" w:rsidP="00200B77">
      <w:pPr>
        <w:tabs>
          <w:tab w:val="left" w:pos="1860"/>
        </w:tabs>
      </w:pPr>
    </w:p>
    <w:bookmarkStart w:id="37" w:name="_Toc94612297"/>
    <w:p w14:paraId="6E2DA873" w14:textId="4C6DFFB4" w:rsidR="005673CD" w:rsidRDefault="00C442B0" w:rsidP="00065B0D">
      <w:pPr>
        <w:pStyle w:val="Heading2"/>
        <w:numPr>
          <w:ilvl w:val="0"/>
          <w:numId w:val="25"/>
        </w:numPr>
      </w:pPr>
      <w:r>
        <w:rPr>
          <w:noProof/>
        </w:rPr>
        <w:lastRenderedPageBreak/>
        <mc:AlternateContent>
          <mc:Choice Requires="wpg">
            <w:drawing>
              <wp:anchor distT="0" distB="0" distL="114300" distR="114300" simplePos="0" relativeHeight="251722752" behindDoc="0" locked="0" layoutInCell="1" allowOverlap="1" wp14:anchorId="112FD8D8" wp14:editId="1BFEA1BF">
                <wp:simplePos x="0" y="0"/>
                <wp:positionH relativeFrom="column">
                  <wp:posOffset>363415</wp:posOffset>
                </wp:positionH>
                <wp:positionV relativeFrom="paragraph">
                  <wp:posOffset>2584938</wp:posOffset>
                </wp:positionV>
                <wp:extent cx="4970438" cy="2442845"/>
                <wp:effectExtent l="0" t="0" r="1905" b="0"/>
                <wp:wrapTopAndBottom/>
                <wp:docPr id="52" name="Group 52"/>
                <wp:cNvGraphicFramePr/>
                <a:graphic xmlns:a="http://schemas.openxmlformats.org/drawingml/2006/main">
                  <a:graphicData uri="http://schemas.microsoft.com/office/word/2010/wordprocessingGroup">
                    <wpg:wgp>
                      <wpg:cNvGrpSpPr/>
                      <wpg:grpSpPr>
                        <a:xfrm>
                          <a:off x="0" y="0"/>
                          <a:ext cx="4970438" cy="2442845"/>
                          <a:chOff x="0" y="0"/>
                          <a:chExt cx="4970438" cy="2442845"/>
                        </a:xfrm>
                      </wpg:grpSpPr>
                      <pic:pic xmlns:pic="http://schemas.openxmlformats.org/drawingml/2006/picture">
                        <pic:nvPicPr>
                          <pic:cNvPr id="49" name="Picture 49"/>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41031"/>
                            <a:ext cx="1214755" cy="2401570"/>
                          </a:xfrm>
                          <a:prstGeom prst="rect">
                            <a:avLst/>
                          </a:prstGeom>
                          <a:noFill/>
                          <a:ln>
                            <a:noFill/>
                          </a:ln>
                        </pic:spPr>
                      </pic:pic>
                      <pic:pic xmlns:pic="http://schemas.openxmlformats.org/drawingml/2006/picture">
                        <pic:nvPicPr>
                          <pic:cNvPr id="48" name="Picture 4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324708" y="41031"/>
                            <a:ext cx="1174115" cy="2401570"/>
                          </a:xfrm>
                          <a:prstGeom prst="rect">
                            <a:avLst/>
                          </a:prstGeom>
                          <a:noFill/>
                          <a:ln>
                            <a:noFill/>
                          </a:ln>
                        </pic:spPr>
                      </pic:pic>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532185" y="70339"/>
                            <a:ext cx="1200150" cy="2370455"/>
                          </a:xfrm>
                          <a:prstGeom prst="rect">
                            <a:avLst/>
                          </a:prstGeom>
                          <a:noFill/>
                          <a:ln>
                            <a:noFill/>
                          </a:ln>
                        </pic:spPr>
                      </pic:pic>
                      <pic:pic xmlns:pic="http://schemas.openxmlformats.org/drawingml/2006/picture">
                        <pic:nvPicPr>
                          <pic:cNvPr id="51" name="Picture 5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821723" y="0"/>
                            <a:ext cx="1148715" cy="2442845"/>
                          </a:xfrm>
                          <a:prstGeom prst="rect">
                            <a:avLst/>
                          </a:prstGeom>
                          <a:noFill/>
                          <a:ln>
                            <a:noFill/>
                          </a:ln>
                        </pic:spPr>
                      </pic:pic>
                    </wpg:wgp>
                  </a:graphicData>
                </a:graphic>
              </wp:anchor>
            </w:drawing>
          </mc:Choice>
          <mc:Fallback>
            <w:pict>
              <v:group w14:anchorId="36BD4D81" id="Group 52" o:spid="_x0000_s1026" style="position:absolute;margin-left:28.6pt;margin-top:203.55pt;width:391.35pt;height:192.35pt;z-index:251722752" coordsize="49704,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">
                <v:shape id="Picture 49" o:spid="_x0000_s1027" type="#_x0000_t75" style="position:absolute;top:410;width:12147;height:2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">
                  <v:imagedata r:id="rId51" o:title=""/>
                </v:shape>
                <v:shape id="Picture 48" o:spid="_x0000_s1028" type="#_x0000_t75" style="position:absolute;left:13247;top:410;width:11741;height:2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">
                  <v:imagedata r:id="rId52" o:title=""/>
                </v:shape>
                <v:shape id="Picture 50" o:spid="_x0000_s1029" type="#_x0000_t75" style="position:absolute;left:25321;top:703;width:12002;height:2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">
                  <v:imagedata r:id="rId53" o:title=""/>
                </v:shape>
                <v:shape id="Picture 51" o:spid="_x0000_s1030" type="#_x0000_t75" style="position:absolute;left:38217;width:11487;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">
                  <v:imagedata r:id="rId54" o:title=""/>
                </v:shape>
                <w10:wrap type="topAndBottom"/>
              </v:group>
            </w:pict>
          </mc:Fallback>
        </mc:AlternateContent>
      </w:r>
      <w:r w:rsidR="00273051">
        <w:rPr>
          <w:noProof/>
        </w:rPr>
        <mc:AlternateContent>
          <mc:Choice Requires="wps">
            <w:drawing>
              <wp:anchor distT="0" distB="0" distL="114300" distR="114300" simplePos="0" relativeHeight="251717632" behindDoc="0" locked="0" layoutInCell="1" allowOverlap="1" wp14:anchorId="3C931D4B" wp14:editId="12AF71E3">
                <wp:simplePos x="0" y="0"/>
                <wp:positionH relativeFrom="column">
                  <wp:posOffset>478155</wp:posOffset>
                </wp:positionH>
                <wp:positionV relativeFrom="paragraph">
                  <wp:posOffset>5336784</wp:posOffset>
                </wp:positionV>
                <wp:extent cx="478028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780280" cy="635"/>
                        </a:xfrm>
                        <a:prstGeom prst="rect">
                          <a:avLst/>
                        </a:prstGeom>
                        <a:solidFill>
                          <a:prstClr val="white"/>
                        </a:solidFill>
                        <a:ln>
                          <a:noFill/>
                        </a:ln>
                      </wps:spPr>
                      <wps:txbx>
                        <w:txbxContent>
                          <w:p w14:paraId="6A04D2F1" w14:textId="046BEAA2" w:rsidR="000F13EC" w:rsidRPr="00A10DFE" w:rsidRDefault="000F13EC" w:rsidP="000F13EC">
                            <w:pPr>
                              <w:pStyle w:val="Caption"/>
                              <w:jc w:val="center"/>
                              <w:rPr>
                                <w:rFonts w:ascii="Times New Roman" w:hAnsi="Times New Roman"/>
                                <w:b/>
                                <w:noProof/>
                                <w:color w:val="auto"/>
                                <w:sz w:val="24"/>
                                <w:lang w:val="en-US" w:eastAsia="id-ID"/>
                              </w:rPr>
                            </w:pPr>
                            <w:bookmarkStart w:id="38" w:name="_Toc92786877"/>
                            <w:r>
                              <w:t xml:space="preserve">gambar </w:t>
                            </w:r>
                            <w:r w:rsidR="004973A4">
                              <w:fldChar w:fldCharType="begin"/>
                            </w:r>
                            <w:r w:rsidR="004973A4">
                              <w:instrText xml:space="preserve"> SEQ gambar \* ARABIC </w:instrText>
                            </w:r>
                            <w:r w:rsidR="004973A4">
                              <w:fldChar w:fldCharType="separate"/>
                            </w:r>
                            <w:r w:rsidR="00687918">
                              <w:rPr>
                                <w:noProof/>
                              </w:rPr>
                              <w:t>10</w:t>
                            </w:r>
                            <w:r w:rsidR="004973A4">
                              <w:rPr>
                                <w:noProof/>
                              </w:rPr>
                              <w:fldChar w:fldCharType="end"/>
                            </w:r>
                            <w:r>
                              <w:t xml:space="preserve"> Tangkapan layar akhir dari aplikasi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31D4B" id="Text Box 36" o:spid="_x0000_s1035" type="#_x0000_t202" style="position:absolute;left:0;text-align:left;margin-left:37.65pt;margin-top:420.2pt;width:376.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" stroked="f">
                <v:textbox style="mso-fit-shape-to-text:t" inset="0,0,0,0">
                  <w:txbxContent>
                    <w:p w14:paraId="6A04D2F1" w14:textId="046BEAA2" w:rsidR="000F13EC" w:rsidRPr="00A10DFE" w:rsidRDefault="000F13EC" w:rsidP="000F13EC">
                      <w:pPr>
                        <w:pStyle w:val="Caption"/>
                        <w:jc w:val="center"/>
                        <w:rPr>
                          <w:rFonts w:ascii="Times New Roman" w:hAnsi="Times New Roman"/>
                          <w:b/>
                          <w:noProof/>
                          <w:color w:val="auto"/>
                          <w:sz w:val="24"/>
                          <w:lang w:val="en-US" w:eastAsia="id-ID"/>
                        </w:rPr>
                      </w:pPr>
                      <w:bookmarkStart w:id="39" w:name="_Toc92786877"/>
                      <w:r>
                        <w:t xml:space="preserve">gambar </w:t>
                      </w:r>
                      <w:r w:rsidR="004973A4">
                        <w:fldChar w:fldCharType="begin"/>
                      </w:r>
                      <w:r w:rsidR="004973A4">
                        <w:instrText xml:space="preserve"> SEQ gambar \* ARABIC </w:instrText>
                      </w:r>
                      <w:r w:rsidR="004973A4">
                        <w:fldChar w:fldCharType="separate"/>
                      </w:r>
                      <w:r w:rsidR="00687918">
                        <w:rPr>
                          <w:noProof/>
                        </w:rPr>
                        <w:t>10</w:t>
                      </w:r>
                      <w:r w:rsidR="004973A4">
                        <w:rPr>
                          <w:noProof/>
                        </w:rPr>
                        <w:fldChar w:fldCharType="end"/>
                      </w:r>
                      <w:r>
                        <w:t xml:space="preserve"> Tangkapan layar akhir dari aplikasi</w:t>
                      </w:r>
                      <w:bookmarkEnd w:id="39"/>
                    </w:p>
                  </w:txbxContent>
                </v:textbox>
                <w10:wrap type="topAndBottom"/>
              </v:shape>
            </w:pict>
          </mc:Fallback>
        </mc:AlternateContent>
      </w:r>
      <w:r w:rsidR="00065B0D">
        <w:rPr>
          <w:noProof/>
          <w:lang w:val="en-US" w:eastAsia="id-ID"/>
        </w:rPr>
        <mc:AlternateContent>
          <mc:Choice Requires="wpg">
            <w:drawing>
              <wp:anchor distT="0" distB="0" distL="114300" distR="114300" simplePos="0" relativeHeight="251695104" behindDoc="0" locked="0" layoutInCell="1" allowOverlap="1" wp14:anchorId="4582AE95" wp14:editId="6FB0CC5B">
                <wp:simplePos x="0" y="0"/>
                <wp:positionH relativeFrom="column">
                  <wp:posOffset>478699</wp:posOffset>
                </wp:positionH>
                <wp:positionV relativeFrom="paragraph">
                  <wp:posOffset>312517</wp:posOffset>
                </wp:positionV>
                <wp:extent cx="4780280" cy="2188845"/>
                <wp:effectExtent l="0" t="0" r="1270" b="1905"/>
                <wp:wrapTopAndBottom/>
                <wp:docPr id="43" name="Group 43"/>
                <wp:cNvGraphicFramePr/>
                <a:graphic xmlns:a="http://schemas.openxmlformats.org/drawingml/2006/main">
                  <a:graphicData uri="http://schemas.microsoft.com/office/word/2010/wordprocessingGroup">
                    <wpg:wgp>
                      <wpg:cNvGrpSpPr/>
                      <wpg:grpSpPr>
                        <a:xfrm>
                          <a:off x="0" y="0"/>
                          <a:ext cx="4780280" cy="2188845"/>
                          <a:chOff x="0" y="0"/>
                          <a:chExt cx="4780866" cy="2188943"/>
                        </a:xfrm>
                      </wpg:grpSpPr>
                      <pic:pic xmlns:pic="http://schemas.openxmlformats.org/drawingml/2006/picture">
                        <pic:nvPicPr>
                          <pic:cNvPr id="44" name="Picture 4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8860" cy="2159635"/>
                          </a:xfrm>
                          <a:prstGeom prst="rect">
                            <a:avLst/>
                          </a:prstGeom>
                          <a:noFill/>
                          <a:ln>
                            <a:noFill/>
                          </a:ln>
                        </pic:spPr>
                      </pic:pic>
                      <pic:pic xmlns:pic="http://schemas.openxmlformats.org/drawingml/2006/picture">
                        <pic:nvPicPr>
                          <pic:cNvPr id="45" name="Picture 4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266092" y="29308"/>
                            <a:ext cx="1057910" cy="2159635"/>
                          </a:xfrm>
                          <a:prstGeom prst="rect">
                            <a:avLst/>
                          </a:prstGeom>
                        </pic:spPr>
                      </pic:pic>
                      <pic:pic xmlns:pic="http://schemas.openxmlformats.org/drawingml/2006/picture">
                        <pic:nvPicPr>
                          <pic:cNvPr id="46" name="Picture 4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532185" y="29308"/>
                            <a:ext cx="1040765" cy="2159635"/>
                          </a:xfrm>
                          <a:prstGeom prst="rect">
                            <a:avLst/>
                          </a:prstGeom>
                          <a:noFill/>
                          <a:ln>
                            <a:noFill/>
                          </a:ln>
                        </pic:spPr>
                      </pic:pic>
                      <pic:pic xmlns:pic="http://schemas.openxmlformats.org/drawingml/2006/picture">
                        <pic:nvPicPr>
                          <pic:cNvPr id="47" name="Picture 4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57246" y="29308"/>
                            <a:ext cx="1023620" cy="2159635"/>
                          </a:xfrm>
                          <a:prstGeom prst="rect">
                            <a:avLst/>
                          </a:prstGeom>
                          <a:noFill/>
                          <a:ln>
                            <a:noFill/>
                          </a:ln>
                        </pic:spPr>
                      </pic:pic>
                    </wpg:wgp>
                  </a:graphicData>
                </a:graphic>
              </wp:anchor>
            </w:drawing>
          </mc:Choice>
          <mc:Fallback>
            <w:pict>
              <v:group w14:anchorId="1F3C9028" id="Group 43" o:spid="_x0000_s1026" style="position:absolute;margin-left:37.7pt;margin-top:24.6pt;width:376.4pt;height:172.35pt;z-index:251695104" coordsize="47808,21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">
                <v:shape id="Picture 44" o:spid="_x0000_s1027" type="#_x0000_t75" style="position:absolute;width:103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">
                  <v:imagedata r:id="rId37" o:title=""/>
                </v:shape>
                <v:shape id="Picture 45" o:spid="_x0000_s1028" type="#_x0000_t75" style="position:absolute;left:12660;top:293;width:1058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">
                  <v:imagedata r:id="rId38" o:title=""/>
                </v:shape>
                <v:shape id="Picture 46" o:spid="_x0000_s1029" type="#_x0000_t75" style="position:absolute;left:25321;top:293;width:104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">
                  <v:imagedata r:id="rId39" o:title=""/>
                </v:shape>
                <v:shape id="Picture 47" o:spid="_x0000_s1030" type="#_x0000_t75" style="position:absolute;left:37572;top:293;width:1023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">
                  <v:imagedata r:id="rId40" o:title=""/>
                </v:shape>
                <w10:wrap type="topAndBottom"/>
              </v:group>
            </w:pict>
          </mc:Fallback>
        </mc:AlternateContent>
      </w:r>
      <w:proofErr w:type="spellStart"/>
      <w:r w:rsidR="00872BCF">
        <w:t>Tangkapan</w:t>
      </w:r>
      <w:proofErr w:type="spellEnd"/>
      <w:r w:rsidR="00872BCF">
        <w:t xml:space="preserve"> </w:t>
      </w:r>
      <w:proofErr w:type="spellStart"/>
      <w:r w:rsidR="00872BCF">
        <w:t>Layar</w:t>
      </w:r>
      <w:proofErr w:type="spellEnd"/>
      <w:r w:rsidR="00065B0D">
        <w:t xml:space="preserve"> </w:t>
      </w:r>
      <w:proofErr w:type="spellStart"/>
      <w:r w:rsidR="00065B0D">
        <w:t>aplikasi</w:t>
      </w:r>
      <w:bookmarkEnd w:id="37"/>
      <w:proofErr w:type="spellEnd"/>
    </w:p>
    <w:p w14:paraId="63C2484F" w14:textId="77777777" w:rsidR="005673CD" w:rsidRDefault="005673CD">
      <w:pPr>
        <w:rPr>
          <w:rFonts w:ascii="Times New Roman" w:eastAsiaTheme="majorEastAsia" w:hAnsi="Times New Roman" w:cstheme="majorBidi"/>
          <w:b/>
          <w:sz w:val="24"/>
          <w:szCs w:val="26"/>
        </w:rPr>
      </w:pPr>
      <w:r>
        <w:br w:type="page"/>
      </w:r>
    </w:p>
    <w:p w14:paraId="141736D9" w14:textId="0DC6929F" w:rsidR="00200B77" w:rsidRDefault="005673CD" w:rsidP="00065B0D">
      <w:pPr>
        <w:pStyle w:val="Heading2"/>
        <w:numPr>
          <w:ilvl w:val="0"/>
          <w:numId w:val="25"/>
        </w:numPr>
      </w:pPr>
      <w:bookmarkStart w:id="40" w:name="_Toc94612298"/>
      <w:r>
        <w:lastRenderedPageBreak/>
        <w:t xml:space="preserve">Source Code </w:t>
      </w:r>
      <w:proofErr w:type="spellStart"/>
      <w:r>
        <w:t>aplikasi</w:t>
      </w:r>
      <w:bookmarkEnd w:id="40"/>
      <w:proofErr w:type="spellEnd"/>
    </w:p>
    <w:p w14:paraId="157BAFF4" w14:textId="57DAB818" w:rsidR="00EC3883" w:rsidRDefault="005673CD" w:rsidP="00A54BC3">
      <w:pPr>
        <w:pStyle w:val="NoSpacing"/>
      </w:pPr>
      <w:r>
        <w:tab/>
      </w:r>
      <w:hyperlink r:id="rId55" w:history="1">
        <w:proofErr w:type="spellStart"/>
        <w:r>
          <w:rPr>
            <w:rStyle w:val="Hyperlink"/>
          </w:rPr>
          <w:t>msib</w:t>
        </w:r>
        <w:proofErr w:type="spellEnd"/>
        <w:r>
          <w:rPr>
            <w:rStyle w:val="Hyperlink"/>
          </w:rPr>
          <w:t xml:space="preserve">-capstone/attendance at main · </w:t>
        </w:r>
        <w:proofErr w:type="spellStart"/>
        <w:r>
          <w:rPr>
            <w:rStyle w:val="Hyperlink"/>
          </w:rPr>
          <w:t>gunadermawan</w:t>
        </w:r>
        <w:proofErr w:type="spellEnd"/>
        <w:r>
          <w:rPr>
            <w:rStyle w:val="Hyperlink"/>
          </w:rPr>
          <w:t>/</w:t>
        </w:r>
        <w:proofErr w:type="spellStart"/>
        <w:r>
          <w:rPr>
            <w:rStyle w:val="Hyperlink"/>
          </w:rPr>
          <w:t>msib</w:t>
        </w:r>
        <w:proofErr w:type="spellEnd"/>
        <w:r>
          <w:rPr>
            <w:rStyle w:val="Hyperlink"/>
          </w:rPr>
          <w:t>-capstone (github.com)</w:t>
        </w:r>
      </w:hyperlink>
    </w:p>
    <w:p w14:paraId="0F6EFCC2" w14:textId="2FE355DA" w:rsidR="00EC3883" w:rsidRDefault="00EC3883" w:rsidP="000F7844">
      <w:pPr>
        <w:pStyle w:val="NoSpacing"/>
        <w:ind w:left="720"/>
      </w:pPr>
    </w:p>
    <w:p w14:paraId="0540BFEA" w14:textId="73DB040B" w:rsidR="00EC3883" w:rsidRDefault="00672FBC" w:rsidP="00672FBC">
      <w:pPr>
        <w:pStyle w:val="Heading2"/>
        <w:numPr>
          <w:ilvl w:val="0"/>
          <w:numId w:val="25"/>
        </w:numPr>
      </w:pPr>
      <w:bookmarkStart w:id="41" w:name="_Toc94612299"/>
      <w:r>
        <w:t xml:space="preserve">Panduan </w:t>
      </w:r>
      <w:proofErr w:type="spellStart"/>
      <w:r>
        <w:t>Penggunaan</w:t>
      </w:r>
      <w:proofErr w:type="spellEnd"/>
      <w:r>
        <w:t xml:space="preserve"> </w:t>
      </w:r>
      <w:proofErr w:type="spellStart"/>
      <w:r>
        <w:t>Aplikasi</w:t>
      </w:r>
      <w:bookmarkEnd w:id="41"/>
      <w:proofErr w:type="spellEnd"/>
    </w:p>
    <w:p w14:paraId="34371567" w14:textId="4B263496" w:rsidR="00672FBC" w:rsidRDefault="00672FBC" w:rsidP="00672FBC">
      <w:r>
        <w:tab/>
      </w:r>
      <w:hyperlink r:id="rId56" w:history="1">
        <w:proofErr w:type="spellStart"/>
        <w:r>
          <w:rPr>
            <w:rStyle w:val="Hyperlink"/>
          </w:rPr>
          <w:t>msib</w:t>
        </w:r>
        <w:proofErr w:type="spellEnd"/>
        <w:r>
          <w:rPr>
            <w:rStyle w:val="Hyperlink"/>
          </w:rPr>
          <w:t xml:space="preserve">-capstone/Panduan </w:t>
        </w:r>
        <w:proofErr w:type="spellStart"/>
        <w:r>
          <w:rPr>
            <w:rStyle w:val="Hyperlink"/>
          </w:rPr>
          <w:t>Penggunaan</w:t>
        </w:r>
        <w:proofErr w:type="spellEnd"/>
        <w:r>
          <w:rPr>
            <w:rStyle w:val="Hyperlink"/>
          </w:rPr>
          <w:t xml:space="preserve"> Aplikasi.pdf at main · </w:t>
        </w:r>
        <w:proofErr w:type="spellStart"/>
        <w:r>
          <w:rPr>
            <w:rStyle w:val="Hyperlink"/>
          </w:rPr>
          <w:t>gunadermawan</w:t>
        </w:r>
        <w:proofErr w:type="spellEnd"/>
        <w:r>
          <w:rPr>
            <w:rStyle w:val="Hyperlink"/>
          </w:rPr>
          <w:t>/</w:t>
        </w:r>
        <w:proofErr w:type="spellStart"/>
        <w:r>
          <w:rPr>
            <w:rStyle w:val="Hyperlink"/>
          </w:rPr>
          <w:t>msib</w:t>
        </w:r>
        <w:proofErr w:type="spellEnd"/>
        <w:r>
          <w:rPr>
            <w:rStyle w:val="Hyperlink"/>
          </w:rPr>
          <w:t>-capstone (github.com)</w:t>
        </w:r>
      </w:hyperlink>
    </w:p>
    <w:p w14:paraId="13BC3C88" w14:textId="21768330" w:rsidR="00E13D28" w:rsidRDefault="00E13D28" w:rsidP="00E13D28">
      <w:pPr>
        <w:pStyle w:val="Heading2"/>
        <w:numPr>
          <w:ilvl w:val="0"/>
          <w:numId w:val="25"/>
        </w:numPr>
      </w:pPr>
      <w:bookmarkStart w:id="42" w:name="_Toc94612300"/>
      <w:r>
        <w:t xml:space="preserve">Video </w:t>
      </w:r>
      <w:proofErr w:type="spellStart"/>
      <w:r>
        <w:t>Demonstrasi</w:t>
      </w:r>
      <w:proofErr w:type="spellEnd"/>
      <w:r>
        <w:t xml:space="preserve"> </w:t>
      </w:r>
      <w:proofErr w:type="spellStart"/>
      <w:r>
        <w:t>Aplikasi</w:t>
      </w:r>
      <w:bookmarkEnd w:id="42"/>
      <w:proofErr w:type="spellEnd"/>
    </w:p>
    <w:p w14:paraId="3AD82B83" w14:textId="541ADDF6" w:rsidR="00E13D28" w:rsidRDefault="00E13D28" w:rsidP="00E13D28">
      <w:pPr>
        <w:spacing w:line="360" w:lineRule="auto"/>
        <w:jc w:val="both"/>
        <w:rPr>
          <w:rStyle w:val="Hyperlink"/>
          <w:rFonts w:ascii="Times New Roman" w:hAnsi="Times New Roman" w:cs="Times New Roman"/>
          <w:sz w:val="24"/>
          <w:szCs w:val="24"/>
        </w:rPr>
      </w:pPr>
      <w:r>
        <w:tab/>
      </w:r>
      <w:hyperlink r:id="rId57" w:history="1">
        <w:r w:rsidRPr="00F5742C">
          <w:rPr>
            <w:rStyle w:val="Hyperlink"/>
            <w:rFonts w:ascii="Times New Roman" w:hAnsi="Times New Roman" w:cs="Times New Roman"/>
            <w:sz w:val="24"/>
            <w:szCs w:val="24"/>
          </w:rPr>
          <w:t>https://drive.google.com/file/d/18QVa4kFdp7dIeTGyafdg8LP6GsDoC9o_/view?usp=sharing</w:t>
        </w:r>
      </w:hyperlink>
    </w:p>
    <w:p w14:paraId="19427118" w14:textId="77777777" w:rsidR="00F83DAC" w:rsidRDefault="00F104D3" w:rsidP="00F83DAC">
      <w:pPr>
        <w:pStyle w:val="Heading2"/>
        <w:numPr>
          <w:ilvl w:val="0"/>
          <w:numId w:val="25"/>
        </w:numPr>
      </w:pPr>
      <w:bookmarkStart w:id="43" w:name="_Toc94612301"/>
      <w:r>
        <w:t xml:space="preserve">Poster </w:t>
      </w:r>
      <w:proofErr w:type="spellStart"/>
      <w:r>
        <w:t>Aplikasi</w:t>
      </w:r>
      <w:bookmarkEnd w:id="43"/>
      <w:proofErr w:type="spellEnd"/>
      <w:r>
        <w:tab/>
      </w:r>
    </w:p>
    <w:p w14:paraId="00A82E33" w14:textId="1E3FD7C8" w:rsidR="00F104D3" w:rsidRPr="00F104D3" w:rsidRDefault="009D537E" w:rsidP="009D537E">
      <w:pPr>
        <w:pStyle w:val="NoSpacing"/>
      </w:pPr>
      <w:r>
        <w:tab/>
      </w:r>
      <w:hyperlink r:id="rId58" w:history="1">
        <w:proofErr w:type="spellStart"/>
        <w:r w:rsidR="00F104D3">
          <w:rPr>
            <w:rStyle w:val="Hyperlink"/>
          </w:rPr>
          <w:t>msib</w:t>
        </w:r>
        <w:proofErr w:type="spellEnd"/>
        <w:r w:rsidR="00F104D3">
          <w:rPr>
            <w:rStyle w:val="Hyperlink"/>
          </w:rPr>
          <w:t xml:space="preserve">-capstone/poster.png at main · </w:t>
        </w:r>
        <w:proofErr w:type="spellStart"/>
        <w:r w:rsidR="00F104D3">
          <w:rPr>
            <w:rStyle w:val="Hyperlink"/>
          </w:rPr>
          <w:t>gunadermawan</w:t>
        </w:r>
        <w:proofErr w:type="spellEnd"/>
        <w:r w:rsidR="00F104D3">
          <w:rPr>
            <w:rStyle w:val="Hyperlink"/>
          </w:rPr>
          <w:t>/</w:t>
        </w:r>
        <w:proofErr w:type="spellStart"/>
        <w:r w:rsidR="00F104D3">
          <w:rPr>
            <w:rStyle w:val="Hyperlink"/>
          </w:rPr>
          <w:t>msib</w:t>
        </w:r>
        <w:proofErr w:type="spellEnd"/>
        <w:r w:rsidR="00F104D3">
          <w:rPr>
            <w:rStyle w:val="Hyperlink"/>
          </w:rPr>
          <w:t>-capstone (github.com)</w:t>
        </w:r>
      </w:hyperlink>
    </w:p>
    <w:p w14:paraId="0A6E00DF" w14:textId="120A1E97" w:rsidR="00E13D28" w:rsidRPr="00E13D28" w:rsidRDefault="00E13D28" w:rsidP="00E13D28"/>
    <w:sectPr w:rsidR="00E13D28" w:rsidRPr="00E13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B9F4D" w14:textId="77777777" w:rsidR="00A22EF8" w:rsidRDefault="00A22EF8" w:rsidP="00200B77">
      <w:pPr>
        <w:spacing w:after="0" w:line="240" w:lineRule="auto"/>
      </w:pPr>
      <w:r>
        <w:separator/>
      </w:r>
    </w:p>
  </w:endnote>
  <w:endnote w:type="continuationSeparator" w:id="0">
    <w:p w14:paraId="4A714159" w14:textId="77777777" w:rsidR="00A22EF8" w:rsidRDefault="00A22EF8" w:rsidP="00200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C3EB2" w14:textId="77777777" w:rsidR="00A22EF8" w:rsidRDefault="00A22EF8" w:rsidP="00200B77">
      <w:pPr>
        <w:spacing w:after="0" w:line="240" w:lineRule="auto"/>
      </w:pPr>
      <w:r>
        <w:separator/>
      </w:r>
    </w:p>
  </w:footnote>
  <w:footnote w:type="continuationSeparator" w:id="0">
    <w:p w14:paraId="2EFD5A21" w14:textId="77777777" w:rsidR="00A22EF8" w:rsidRDefault="00A22EF8" w:rsidP="00200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7790"/>
    <w:multiLevelType w:val="hybridMultilevel"/>
    <w:tmpl w:val="520E4AEC"/>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E9711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4194E"/>
    <w:multiLevelType w:val="hybridMultilevel"/>
    <w:tmpl w:val="0C50AB2E"/>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BA568CE"/>
    <w:multiLevelType w:val="hybridMultilevel"/>
    <w:tmpl w:val="327883B8"/>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0224B0"/>
    <w:multiLevelType w:val="hybridMultilevel"/>
    <w:tmpl w:val="72B8582A"/>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AE082E"/>
    <w:multiLevelType w:val="hybridMultilevel"/>
    <w:tmpl w:val="00285148"/>
    <w:lvl w:ilvl="0" w:tplc="A5B0CC44">
      <w:numFmt w:val="bullet"/>
      <w:lvlText w:val="•"/>
      <w:lvlJc w:val="left"/>
      <w:pPr>
        <w:ind w:left="1080" w:hanging="72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E866586"/>
    <w:multiLevelType w:val="hybridMultilevel"/>
    <w:tmpl w:val="FFD8B10C"/>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F310377"/>
    <w:multiLevelType w:val="hybridMultilevel"/>
    <w:tmpl w:val="9482E50C"/>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58218E"/>
    <w:multiLevelType w:val="hybridMultilevel"/>
    <w:tmpl w:val="EE8AD3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0F247F5"/>
    <w:multiLevelType w:val="hybridMultilevel"/>
    <w:tmpl w:val="1E3AF5A4"/>
    <w:lvl w:ilvl="0" w:tplc="38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3E4CBC"/>
    <w:multiLevelType w:val="hybridMultilevel"/>
    <w:tmpl w:val="38129736"/>
    <w:lvl w:ilvl="0" w:tplc="EC60E47C">
      <w:start w:val="1"/>
      <w:numFmt w:val="decimal"/>
      <w:lvlText w:val="%1."/>
      <w:lvlJc w:val="center"/>
      <w:pPr>
        <w:ind w:left="718" w:hanging="360"/>
      </w:pPr>
      <w:rPr>
        <w:rFonts w:hint="default"/>
      </w:rPr>
    </w:lvl>
    <w:lvl w:ilvl="1" w:tplc="38090019" w:tentative="1">
      <w:start w:val="1"/>
      <w:numFmt w:val="lowerLetter"/>
      <w:lvlText w:val="%2."/>
      <w:lvlJc w:val="left"/>
      <w:pPr>
        <w:ind w:left="1438" w:hanging="360"/>
      </w:pPr>
    </w:lvl>
    <w:lvl w:ilvl="2" w:tplc="3809001B">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1" w15:restartNumberingAfterBreak="0">
    <w:nsid w:val="1C5B7B4F"/>
    <w:multiLevelType w:val="hybridMultilevel"/>
    <w:tmpl w:val="A0160608"/>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DFC0AAB"/>
    <w:multiLevelType w:val="hybridMultilevel"/>
    <w:tmpl w:val="A058EC9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4EE062F"/>
    <w:multiLevelType w:val="hybridMultilevel"/>
    <w:tmpl w:val="F0E4F088"/>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BF04FC"/>
    <w:multiLevelType w:val="hybridMultilevel"/>
    <w:tmpl w:val="D7AEA990"/>
    <w:lvl w:ilvl="0" w:tplc="C8BC46A8">
      <w:start w:val="1"/>
      <w:numFmt w:val="upperRoman"/>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2C557E"/>
    <w:multiLevelType w:val="hybridMultilevel"/>
    <w:tmpl w:val="36585CE8"/>
    <w:lvl w:ilvl="0" w:tplc="EC60E47C">
      <w:start w:val="1"/>
      <w:numFmt w:val="decimal"/>
      <w:lvlText w:val="%1."/>
      <w:lvlJc w:val="center"/>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F825DA9"/>
    <w:multiLevelType w:val="hybridMultilevel"/>
    <w:tmpl w:val="93664E66"/>
    <w:lvl w:ilvl="0" w:tplc="2C26F41C">
      <w:numFmt w:val="bullet"/>
      <w:lvlText w:val="•"/>
      <w:lvlJc w:val="left"/>
      <w:pPr>
        <w:ind w:left="1080" w:hanging="72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02A39F4"/>
    <w:multiLevelType w:val="hybridMultilevel"/>
    <w:tmpl w:val="3144502C"/>
    <w:lvl w:ilvl="0" w:tplc="8B28FA02">
      <w:start w:val="1"/>
      <w:numFmt w:val="decimal"/>
      <w:lvlText w:val="II.%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21B41CD"/>
    <w:multiLevelType w:val="hybridMultilevel"/>
    <w:tmpl w:val="C7BAAB34"/>
    <w:lvl w:ilvl="0" w:tplc="98D0D12A">
      <w:numFmt w:val="bullet"/>
      <w:lvlText w:val="•"/>
      <w:lvlJc w:val="left"/>
      <w:pPr>
        <w:ind w:left="1080" w:hanging="72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55E7D23"/>
    <w:multiLevelType w:val="hybridMultilevel"/>
    <w:tmpl w:val="E80EF38E"/>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8F52B22"/>
    <w:multiLevelType w:val="hybridMultilevel"/>
    <w:tmpl w:val="0A20C496"/>
    <w:lvl w:ilvl="0" w:tplc="FFFFFFFF">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F8E5301"/>
    <w:multiLevelType w:val="hybridMultilevel"/>
    <w:tmpl w:val="278811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FBB069C"/>
    <w:multiLevelType w:val="hybridMultilevel"/>
    <w:tmpl w:val="691CF4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D8207ED"/>
    <w:multiLevelType w:val="hybridMultilevel"/>
    <w:tmpl w:val="82E04CDE"/>
    <w:lvl w:ilvl="0" w:tplc="80CED3A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58D27AD"/>
    <w:multiLevelType w:val="hybridMultilevel"/>
    <w:tmpl w:val="B4FEF530"/>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25" w15:restartNumberingAfterBreak="0">
    <w:nsid w:val="6DC02D49"/>
    <w:multiLevelType w:val="hybridMultilevel"/>
    <w:tmpl w:val="F52C25BE"/>
    <w:lvl w:ilvl="0" w:tplc="80CED3A8">
      <w:start w:val="1"/>
      <w:numFmt w:val="decimal"/>
      <w:lvlText w:val="1.%1"/>
      <w:lvlJc w:val="left"/>
      <w:pPr>
        <w:ind w:left="718"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6" w15:restartNumberingAfterBreak="0">
    <w:nsid w:val="7BD30E3A"/>
    <w:multiLevelType w:val="hybridMultilevel"/>
    <w:tmpl w:val="4A701FD6"/>
    <w:lvl w:ilvl="0" w:tplc="B8AC4AE2">
      <w:numFmt w:val="bullet"/>
      <w:lvlText w:val="•"/>
      <w:lvlJc w:val="left"/>
      <w:pPr>
        <w:ind w:left="1438" w:hanging="1440"/>
      </w:pPr>
      <w:rPr>
        <w:rFonts w:ascii="Calibri" w:eastAsiaTheme="minorHAnsi" w:hAnsi="Calibri" w:cs="Calibri" w:hint="default"/>
      </w:rPr>
    </w:lvl>
    <w:lvl w:ilvl="1" w:tplc="38090003" w:tentative="1">
      <w:start w:val="1"/>
      <w:numFmt w:val="bullet"/>
      <w:lvlText w:val="o"/>
      <w:lvlJc w:val="left"/>
      <w:pPr>
        <w:ind w:left="1078" w:hanging="360"/>
      </w:pPr>
      <w:rPr>
        <w:rFonts w:ascii="Courier New" w:hAnsi="Courier New" w:cs="Courier New" w:hint="default"/>
      </w:rPr>
    </w:lvl>
    <w:lvl w:ilvl="2" w:tplc="38090005" w:tentative="1">
      <w:start w:val="1"/>
      <w:numFmt w:val="bullet"/>
      <w:lvlText w:val=""/>
      <w:lvlJc w:val="left"/>
      <w:pPr>
        <w:ind w:left="1798" w:hanging="360"/>
      </w:pPr>
      <w:rPr>
        <w:rFonts w:ascii="Wingdings" w:hAnsi="Wingdings" w:hint="default"/>
      </w:rPr>
    </w:lvl>
    <w:lvl w:ilvl="3" w:tplc="38090001" w:tentative="1">
      <w:start w:val="1"/>
      <w:numFmt w:val="bullet"/>
      <w:lvlText w:val=""/>
      <w:lvlJc w:val="left"/>
      <w:pPr>
        <w:ind w:left="2518" w:hanging="360"/>
      </w:pPr>
      <w:rPr>
        <w:rFonts w:ascii="Symbol" w:hAnsi="Symbol" w:hint="default"/>
      </w:rPr>
    </w:lvl>
    <w:lvl w:ilvl="4" w:tplc="38090003" w:tentative="1">
      <w:start w:val="1"/>
      <w:numFmt w:val="bullet"/>
      <w:lvlText w:val="o"/>
      <w:lvlJc w:val="left"/>
      <w:pPr>
        <w:ind w:left="3238" w:hanging="360"/>
      </w:pPr>
      <w:rPr>
        <w:rFonts w:ascii="Courier New" w:hAnsi="Courier New" w:cs="Courier New" w:hint="default"/>
      </w:rPr>
    </w:lvl>
    <w:lvl w:ilvl="5" w:tplc="38090005" w:tentative="1">
      <w:start w:val="1"/>
      <w:numFmt w:val="bullet"/>
      <w:lvlText w:val=""/>
      <w:lvlJc w:val="left"/>
      <w:pPr>
        <w:ind w:left="3958" w:hanging="360"/>
      </w:pPr>
      <w:rPr>
        <w:rFonts w:ascii="Wingdings" w:hAnsi="Wingdings" w:hint="default"/>
      </w:rPr>
    </w:lvl>
    <w:lvl w:ilvl="6" w:tplc="38090001" w:tentative="1">
      <w:start w:val="1"/>
      <w:numFmt w:val="bullet"/>
      <w:lvlText w:val=""/>
      <w:lvlJc w:val="left"/>
      <w:pPr>
        <w:ind w:left="4678" w:hanging="360"/>
      </w:pPr>
      <w:rPr>
        <w:rFonts w:ascii="Symbol" w:hAnsi="Symbol" w:hint="default"/>
      </w:rPr>
    </w:lvl>
    <w:lvl w:ilvl="7" w:tplc="38090003" w:tentative="1">
      <w:start w:val="1"/>
      <w:numFmt w:val="bullet"/>
      <w:lvlText w:val="o"/>
      <w:lvlJc w:val="left"/>
      <w:pPr>
        <w:ind w:left="5398" w:hanging="360"/>
      </w:pPr>
      <w:rPr>
        <w:rFonts w:ascii="Courier New" w:hAnsi="Courier New" w:cs="Courier New" w:hint="default"/>
      </w:rPr>
    </w:lvl>
    <w:lvl w:ilvl="8" w:tplc="38090005" w:tentative="1">
      <w:start w:val="1"/>
      <w:numFmt w:val="bullet"/>
      <w:lvlText w:val=""/>
      <w:lvlJc w:val="left"/>
      <w:pPr>
        <w:ind w:left="6118" w:hanging="360"/>
      </w:pPr>
      <w:rPr>
        <w:rFonts w:ascii="Wingdings" w:hAnsi="Wingdings" w:hint="default"/>
      </w:rPr>
    </w:lvl>
  </w:abstractNum>
  <w:abstractNum w:abstractNumId="27" w15:restartNumberingAfterBreak="0">
    <w:nsid w:val="7C9066FD"/>
    <w:multiLevelType w:val="hybridMultilevel"/>
    <w:tmpl w:val="87F08E0A"/>
    <w:lvl w:ilvl="0" w:tplc="EC60E47C">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
  </w:num>
  <w:num w:numId="2">
    <w:abstractNumId w:val="23"/>
  </w:num>
  <w:num w:numId="3">
    <w:abstractNumId w:val="25"/>
  </w:num>
  <w:num w:numId="4">
    <w:abstractNumId w:val="7"/>
  </w:num>
  <w:num w:numId="5">
    <w:abstractNumId w:val="3"/>
  </w:num>
  <w:num w:numId="6">
    <w:abstractNumId w:val="20"/>
  </w:num>
  <w:num w:numId="7">
    <w:abstractNumId w:val="2"/>
  </w:num>
  <w:num w:numId="8">
    <w:abstractNumId w:val="1"/>
  </w:num>
  <w:num w:numId="9">
    <w:abstractNumId w:val="21"/>
  </w:num>
  <w:num w:numId="10">
    <w:abstractNumId w:val="8"/>
  </w:num>
  <w:num w:numId="11">
    <w:abstractNumId w:val="12"/>
  </w:num>
  <w:num w:numId="12">
    <w:abstractNumId w:val="10"/>
  </w:num>
  <w:num w:numId="13">
    <w:abstractNumId w:val="26"/>
  </w:num>
  <w:num w:numId="14">
    <w:abstractNumId w:val="19"/>
  </w:num>
  <w:num w:numId="15">
    <w:abstractNumId w:val="27"/>
  </w:num>
  <w:num w:numId="16">
    <w:abstractNumId w:val="16"/>
  </w:num>
  <w:num w:numId="17">
    <w:abstractNumId w:val="6"/>
  </w:num>
  <w:num w:numId="18">
    <w:abstractNumId w:val="18"/>
  </w:num>
  <w:num w:numId="19">
    <w:abstractNumId w:val="13"/>
  </w:num>
  <w:num w:numId="20">
    <w:abstractNumId w:val="5"/>
  </w:num>
  <w:num w:numId="21">
    <w:abstractNumId w:val="24"/>
  </w:num>
  <w:num w:numId="22">
    <w:abstractNumId w:val="0"/>
  </w:num>
  <w:num w:numId="23">
    <w:abstractNumId w:val="11"/>
  </w:num>
  <w:num w:numId="24">
    <w:abstractNumId w:val="14"/>
  </w:num>
  <w:num w:numId="25">
    <w:abstractNumId w:val="9"/>
  </w:num>
  <w:num w:numId="26">
    <w:abstractNumId w:val="17"/>
  </w:num>
  <w:num w:numId="27">
    <w:abstractNumId w:val="15"/>
  </w:num>
  <w:num w:numId="2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na Dermawan">
    <w15:presenceInfo w15:providerId="Windows Live" w15:userId="77af1956743b52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181"/>
    <w:rsid w:val="000005E9"/>
    <w:rsid w:val="00007C24"/>
    <w:rsid w:val="00010FD0"/>
    <w:rsid w:val="000110A4"/>
    <w:rsid w:val="00013914"/>
    <w:rsid w:val="00013B7A"/>
    <w:rsid w:val="00016AD3"/>
    <w:rsid w:val="00035696"/>
    <w:rsid w:val="000402A0"/>
    <w:rsid w:val="000445F4"/>
    <w:rsid w:val="000518AB"/>
    <w:rsid w:val="000529AF"/>
    <w:rsid w:val="00053A09"/>
    <w:rsid w:val="00060DA5"/>
    <w:rsid w:val="000624FD"/>
    <w:rsid w:val="00065B0D"/>
    <w:rsid w:val="00074331"/>
    <w:rsid w:val="00077CCB"/>
    <w:rsid w:val="00097D2B"/>
    <w:rsid w:val="000C1794"/>
    <w:rsid w:val="000C4D75"/>
    <w:rsid w:val="000C4D77"/>
    <w:rsid w:val="000E179A"/>
    <w:rsid w:val="000F13EC"/>
    <w:rsid w:val="000F3F09"/>
    <w:rsid w:val="000F7844"/>
    <w:rsid w:val="00103895"/>
    <w:rsid w:val="00114DD0"/>
    <w:rsid w:val="00121C2B"/>
    <w:rsid w:val="00135067"/>
    <w:rsid w:val="001418F3"/>
    <w:rsid w:val="00155706"/>
    <w:rsid w:val="001559E2"/>
    <w:rsid w:val="00156A2B"/>
    <w:rsid w:val="001604F2"/>
    <w:rsid w:val="001611D5"/>
    <w:rsid w:val="001638BE"/>
    <w:rsid w:val="00171C58"/>
    <w:rsid w:val="00173359"/>
    <w:rsid w:val="001745F9"/>
    <w:rsid w:val="00182FD0"/>
    <w:rsid w:val="001A494D"/>
    <w:rsid w:val="001C239F"/>
    <w:rsid w:val="001C6798"/>
    <w:rsid w:val="001C7EF7"/>
    <w:rsid w:val="001D1ED6"/>
    <w:rsid w:val="001D3AD3"/>
    <w:rsid w:val="001D7DC0"/>
    <w:rsid w:val="001E39A9"/>
    <w:rsid w:val="001F0695"/>
    <w:rsid w:val="001F3822"/>
    <w:rsid w:val="0020044D"/>
    <w:rsid w:val="00200B77"/>
    <w:rsid w:val="00202123"/>
    <w:rsid w:val="00203405"/>
    <w:rsid w:val="00203F0F"/>
    <w:rsid w:val="00203F24"/>
    <w:rsid w:val="00204625"/>
    <w:rsid w:val="002059B5"/>
    <w:rsid w:val="00223E6C"/>
    <w:rsid w:val="0022505A"/>
    <w:rsid w:val="00226069"/>
    <w:rsid w:val="00235573"/>
    <w:rsid w:val="002401D9"/>
    <w:rsid w:val="00257BB6"/>
    <w:rsid w:val="002631E6"/>
    <w:rsid w:val="0027136D"/>
    <w:rsid w:val="00273051"/>
    <w:rsid w:val="00292A94"/>
    <w:rsid w:val="002A3AA7"/>
    <w:rsid w:val="002C6D31"/>
    <w:rsid w:val="002D3A92"/>
    <w:rsid w:val="002E591F"/>
    <w:rsid w:val="002F5A2E"/>
    <w:rsid w:val="00305953"/>
    <w:rsid w:val="0030717D"/>
    <w:rsid w:val="00312FC5"/>
    <w:rsid w:val="00316233"/>
    <w:rsid w:val="00324D8B"/>
    <w:rsid w:val="00325191"/>
    <w:rsid w:val="00340C6D"/>
    <w:rsid w:val="00350451"/>
    <w:rsid w:val="00351801"/>
    <w:rsid w:val="003534C5"/>
    <w:rsid w:val="00353E5B"/>
    <w:rsid w:val="00361F39"/>
    <w:rsid w:val="00391274"/>
    <w:rsid w:val="00395702"/>
    <w:rsid w:val="00397AB4"/>
    <w:rsid w:val="003B6D9C"/>
    <w:rsid w:val="003B7218"/>
    <w:rsid w:val="003B776B"/>
    <w:rsid w:val="003D074B"/>
    <w:rsid w:val="003D3D2A"/>
    <w:rsid w:val="003E2170"/>
    <w:rsid w:val="003F08F0"/>
    <w:rsid w:val="003F1DB4"/>
    <w:rsid w:val="0040572C"/>
    <w:rsid w:val="004068B7"/>
    <w:rsid w:val="00412A34"/>
    <w:rsid w:val="00412FB6"/>
    <w:rsid w:val="00414BBC"/>
    <w:rsid w:val="00422846"/>
    <w:rsid w:val="00433540"/>
    <w:rsid w:val="00433F07"/>
    <w:rsid w:val="00437969"/>
    <w:rsid w:val="00441408"/>
    <w:rsid w:val="004419F8"/>
    <w:rsid w:val="00443208"/>
    <w:rsid w:val="00452A74"/>
    <w:rsid w:val="00455367"/>
    <w:rsid w:val="00465B02"/>
    <w:rsid w:val="00467C3A"/>
    <w:rsid w:val="00472EE3"/>
    <w:rsid w:val="00480E76"/>
    <w:rsid w:val="004853E2"/>
    <w:rsid w:val="004865C7"/>
    <w:rsid w:val="00487EEC"/>
    <w:rsid w:val="00490FBB"/>
    <w:rsid w:val="00491478"/>
    <w:rsid w:val="00494CEE"/>
    <w:rsid w:val="004973A4"/>
    <w:rsid w:val="004A4778"/>
    <w:rsid w:val="004B1B8E"/>
    <w:rsid w:val="004B5670"/>
    <w:rsid w:val="004C1CCD"/>
    <w:rsid w:val="004C43D9"/>
    <w:rsid w:val="004D3161"/>
    <w:rsid w:val="004D5692"/>
    <w:rsid w:val="004E4690"/>
    <w:rsid w:val="004F0907"/>
    <w:rsid w:val="004F5312"/>
    <w:rsid w:val="0051506E"/>
    <w:rsid w:val="00520E23"/>
    <w:rsid w:val="0052236B"/>
    <w:rsid w:val="00524423"/>
    <w:rsid w:val="00525866"/>
    <w:rsid w:val="00531204"/>
    <w:rsid w:val="0053138C"/>
    <w:rsid w:val="0054004C"/>
    <w:rsid w:val="00541762"/>
    <w:rsid w:val="00541E3A"/>
    <w:rsid w:val="00545A3B"/>
    <w:rsid w:val="0054719D"/>
    <w:rsid w:val="005537CD"/>
    <w:rsid w:val="005560DB"/>
    <w:rsid w:val="005567EF"/>
    <w:rsid w:val="00562BC3"/>
    <w:rsid w:val="00565F11"/>
    <w:rsid w:val="005673CD"/>
    <w:rsid w:val="00573A51"/>
    <w:rsid w:val="0059398E"/>
    <w:rsid w:val="00594066"/>
    <w:rsid w:val="00595482"/>
    <w:rsid w:val="00595D87"/>
    <w:rsid w:val="005A202A"/>
    <w:rsid w:val="005A2D70"/>
    <w:rsid w:val="005A64FA"/>
    <w:rsid w:val="005C3241"/>
    <w:rsid w:val="005C5D5F"/>
    <w:rsid w:val="00600A6E"/>
    <w:rsid w:val="00604FC8"/>
    <w:rsid w:val="00623884"/>
    <w:rsid w:val="00626DD4"/>
    <w:rsid w:val="00631B06"/>
    <w:rsid w:val="00633274"/>
    <w:rsid w:val="006465AC"/>
    <w:rsid w:val="006533F1"/>
    <w:rsid w:val="0065639A"/>
    <w:rsid w:val="006578C3"/>
    <w:rsid w:val="00665433"/>
    <w:rsid w:val="00672FBC"/>
    <w:rsid w:val="00675F08"/>
    <w:rsid w:val="00680CFF"/>
    <w:rsid w:val="00681159"/>
    <w:rsid w:val="00683E70"/>
    <w:rsid w:val="0068530F"/>
    <w:rsid w:val="00687918"/>
    <w:rsid w:val="00687B96"/>
    <w:rsid w:val="00691680"/>
    <w:rsid w:val="006975B8"/>
    <w:rsid w:val="006A0E9C"/>
    <w:rsid w:val="006A4AC1"/>
    <w:rsid w:val="006C7F61"/>
    <w:rsid w:val="006D3688"/>
    <w:rsid w:val="006D5200"/>
    <w:rsid w:val="006D533D"/>
    <w:rsid w:val="006E0190"/>
    <w:rsid w:val="006E1DD2"/>
    <w:rsid w:val="006E352A"/>
    <w:rsid w:val="006F5727"/>
    <w:rsid w:val="006F7098"/>
    <w:rsid w:val="00702A65"/>
    <w:rsid w:val="00717BB3"/>
    <w:rsid w:val="00721A4F"/>
    <w:rsid w:val="007260BB"/>
    <w:rsid w:val="007366F4"/>
    <w:rsid w:val="0074203A"/>
    <w:rsid w:val="007536F2"/>
    <w:rsid w:val="00754858"/>
    <w:rsid w:val="007610D2"/>
    <w:rsid w:val="00772FF0"/>
    <w:rsid w:val="007846E2"/>
    <w:rsid w:val="00794934"/>
    <w:rsid w:val="007A1EF7"/>
    <w:rsid w:val="007A57D3"/>
    <w:rsid w:val="007C32E5"/>
    <w:rsid w:val="007C39DB"/>
    <w:rsid w:val="007D6314"/>
    <w:rsid w:val="007D6A41"/>
    <w:rsid w:val="007E330C"/>
    <w:rsid w:val="007E5C9C"/>
    <w:rsid w:val="007F63B0"/>
    <w:rsid w:val="007F75A0"/>
    <w:rsid w:val="008025CD"/>
    <w:rsid w:val="00805EF4"/>
    <w:rsid w:val="00807C1F"/>
    <w:rsid w:val="00816C35"/>
    <w:rsid w:val="00816FD2"/>
    <w:rsid w:val="00846E69"/>
    <w:rsid w:val="0084742B"/>
    <w:rsid w:val="008528DE"/>
    <w:rsid w:val="00853C5F"/>
    <w:rsid w:val="00861241"/>
    <w:rsid w:val="00862AFC"/>
    <w:rsid w:val="00870A35"/>
    <w:rsid w:val="00872BCF"/>
    <w:rsid w:val="00873589"/>
    <w:rsid w:val="0087662A"/>
    <w:rsid w:val="0088474B"/>
    <w:rsid w:val="00884E76"/>
    <w:rsid w:val="008869C5"/>
    <w:rsid w:val="00897F39"/>
    <w:rsid w:val="008C1969"/>
    <w:rsid w:val="008C4781"/>
    <w:rsid w:val="008D18B1"/>
    <w:rsid w:val="008D2465"/>
    <w:rsid w:val="008D2E9A"/>
    <w:rsid w:val="008D55CC"/>
    <w:rsid w:val="008E05C7"/>
    <w:rsid w:val="00911FAB"/>
    <w:rsid w:val="00925E00"/>
    <w:rsid w:val="00930C1A"/>
    <w:rsid w:val="00932F0F"/>
    <w:rsid w:val="0093719A"/>
    <w:rsid w:val="00943A71"/>
    <w:rsid w:val="00944F8F"/>
    <w:rsid w:val="00945998"/>
    <w:rsid w:val="009553DD"/>
    <w:rsid w:val="00957C48"/>
    <w:rsid w:val="009806B3"/>
    <w:rsid w:val="00983181"/>
    <w:rsid w:val="00990313"/>
    <w:rsid w:val="009A2B7F"/>
    <w:rsid w:val="009A7974"/>
    <w:rsid w:val="009B7309"/>
    <w:rsid w:val="009C1FA6"/>
    <w:rsid w:val="009C5A06"/>
    <w:rsid w:val="009C7D5E"/>
    <w:rsid w:val="009D240E"/>
    <w:rsid w:val="009D537E"/>
    <w:rsid w:val="009E2E09"/>
    <w:rsid w:val="009E350A"/>
    <w:rsid w:val="009E37D1"/>
    <w:rsid w:val="009F2D7E"/>
    <w:rsid w:val="009F32F3"/>
    <w:rsid w:val="00A063E9"/>
    <w:rsid w:val="00A07584"/>
    <w:rsid w:val="00A07860"/>
    <w:rsid w:val="00A101D7"/>
    <w:rsid w:val="00A12669"/>
    <w:rsid w:val="00A22EF8"/>
    <w:rsid w:val="00A3262C"/>
    <w:rsid w:val="00A43941"/>
    <w:rsid w:val="00A43D4D"/>
    <w:rsid w:val="00A4518E"/>
    <w:rsid w:val="00A535E8"/>
    <w:rsid w:val="00A54BC3"/>
    <w:rsid w:val="00A643F2"/>
    <w:rsid w:val="00A64876"/>
    <w:rsid w:val="00A66699"/>
    <w:rsid w:val="00A7391D"/>
    <w:rsid w:val="00A832A2"/>
    <w:rsid w:val="00A85794"/>
    <w:rsid w:val="00A85C7A"/>
    <w:rsid w:val="00A862E9"/>
    <w:rsid w:val="00A86ABB"/>
    <w:rsid w:val="00A86E19"/>
    <w:rsid w:val="00A92AD1"/>
    <w:rsid w:val="00AA4B80"/>
    <w:rsid w:val="00AA622D"/>
    <w:rsid w:val="00AA7443"/>
    <w:rsid w:val="00AB6BC0"/>
    <w:rsid w:val="00AD4260"/>
    <w:rsid w:val="00AD5EAA"/>
    <w:rsid w:val="00AE1841"/>
    <w:rsid w:val="00AE2162"/>
    <w:rsid w:val="00AF2882"/>
    <w:rsid w:val="00AF3327"/>
    <w:rsid w:val="00B15C04"/>
    <w:rsid w:val="00B16260"/>
    <w:rsid w:val="00B25AD9"/>
    <w:rsid w:val="00B37D75"/>
    <w:rsid w:val="00B56EC5"/>
    <w:rsid w:val="00B87D2A"/>
    <w:rsid w:val="00BA5AC9"/>
    <w:rsid w:val="00BB4754"/>
    <w:rsid w:val="00BC3A66"/>
    <w:rsid w:val="00BC40AD"/>
    <w:rsid w:val="00BC6E36"/>
    <w:rsid w:val="00BD2C9F"/>
    <w:rsid w:val="00BD70E7"/>
    <w:rsid w:val="00BF1727"/>
    <w:rsid w:val="00BF50CB"/>
    <w:rsid w:val="00BF75B8"/>
    <w:rsid w:val="00C01488"/>
    <w:rsid w:val="00C07A73"/>
    <w:rsid w:val="00C442B0"/>
    <w:rsid w:val="00C50BBE"/>
    <w:rsid w:val="00C65BF1"/>
    <w:rsid w:val="00C67084"/>
    <w:rsid w:val="00C672A4"/>
    <w:rsid w:val="00C74D2B"/>
    <w:rsid w:val="00C75048"/>
    <w:rsid w:val="00C80262"/>
    <w:rsid w:val="00CA0E99"/>
    <w:rsid w:val="00CC3497"/>
    <w:rsid w:val="00CC6B91"/>
    <w:rsid w:val="00CD42F2"/>
    <w:rsid w:val="00CD5F79"/>
    <w:rsid w:val="00CF0236"/>
    <w:rsid w:val="00D30715"/>
    <w:rsid w:val="00D31B70"/>
    <w:rsid w:val="00D3656E"/>
    <w:rsid w:val="00D43F39"/>
    <w:rsid w:val="00D4578D"/>
    <w:rsid w:val="00D5096A"/>
    <w:rsid w:val="00D6204C"/>
    <w:rsid w:val="00D70803"/>
    <w:rsid w:val="00DA18D6"/>
    <w:rsid w:val="00DA3992"/>
    <w:rsid w:val="00DA7DA6"/>
    <w:rsid w:val="00DA7F43"/>
    <w:rsid w:val="00DB0F3B"/>
    <w:rsid w:val="00DB3723"/>
    <w:rsid w:val="00DC3884"/>
    <w:rsid w:val="00DC50F1"/>
    <w:rsid w:val="00DD3F5F"/>
    <w:rsid w:val="00DF0F01"/>
    <w:rsid w:val="00E04093"/>
    <w:rsid w:val="00E07CB6"/>
    <w:rsid w:val="00E1042C"/>
    <w:rsid w:val="00E13D28"/>
    <w:rsid w:val="00E15377"/>
    <w:rsid w:val="00E155DA"/>
    <w:rsid w:val="00E23889"/>
    <w:rsid w:val="00E23D79"/>
    <w:rsid w:val="00E266CD"/>
    <w:rsid w:val="00E27C84"/>
    <w:rsid w:val="00E32CDB"/>
    <w:rsid w:val="00E33549"/>
    <w:rsid w:val="00E43371"/>
    <w:rsid w:val="00E4690A"/>
    <w:rsid w:val="00E612B4"/>
    <w:rsid w:val="00E7685A"/>
    <w:rsid w:val="00E82057"/>
    <w:rsid w:val="00E95C07"/>
    <w:rsid w:val="00E9705F"/>
    <w:rsid w:val="00EA5554"/>
    <w:rsid w:val="00EA6E95"/>
    <w:rsid w:val="00EA7371"/>
    <w:rsid w:val="00EC3883"/>
    <w:rsid w:val="00EC6201"/>
    <w:rsid w:val="00ED51F4"/>
    <w:rsid w:val="00ED5C5A"/>
    <w:rsid w:val="00EE6EC8"/>
    <w:rsid w:val="00EF48E2"/>
    <w:rsid w:val="00EF7067"/>
    <w:rsid w:val="00F012C2"/>
    <w:rsid w:val="00F103D1"/>
    <w:rsid w:val="00F104D3"/>
    <w:rsid w:val="00F12042"/>
    <w:rsid w:val="00F13905"/>
    <w:rsid w:val="00F14F87"/>
    <w:rsid w:val="00F21389"/>
    <w:rsid w:val="00F25B3C"/>
    <w:rsid w:val="00F40E7C"/>
    <w:rsid w:val="00F42EDC"/>
    <w:rsid w:val="00F44000"/>
    <w:rsid w:val="00F50511"/>
    <w:rsid w:val="00F52F63"/>
    <w:rsid w:val="00F55784"/>
    <w:rsid w:val="00F727E7"/>
    <w:rsid w:val="00F746A9"/>
    <w:rsid w:val="00F75995"/>
    <w:rsid w:val="00F83DAC"/>
    <w:rsid w:val="00F8467D"/>
    <w:rsid w:val="00F925BD"/>
    <w:rsid w:val="00F95E8C"/>
    <w:rsid w:val="00FA4C8B"/>
    <w:rsid w:val="00FA4D49"/>
    <w:rsid w:val="00FB52DF"/>
    <w:rsid w:val="00FC09C7"/>
    <w:rsid w:val="00FC0BA2"/>
    <w:rsid w:val="00FD070B"/>
    <w:rsid w:val="00FD4936"/>
    <w:rsid w:val="00FE7124"/>
    <w:rsid w:val="00FF568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CC397"/>
  <w15:chartTrackingRefBased/>
  <w15:docId w15:val="{F4AE32D9-FB3E-4F54-9B11-CDFD92CA2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309"/>
  </w:style>
  <w:style w:type="paragraph" w:styleId="Heading1">
    <w:name w:val="heading 1"/>
    <w:basedOn w:val="Normal"/>
    <w:next w:val="Normal"/>
    <w:link w:val="Heading1Char"/>
    <w:uiPriority w:val="9"/>
    <w:qFormat/>
    <w:rsid w:val="00983181"/>
    <w:pPr>
      <w:keepNext/>
      <w:keepLines/>
      <w:spacing w:before="240" w:after="0" w:line="48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33F07"/>
    <w:pPr>
      <w:keepNext/>
      <w:keepLines/>
      <w:spacing w:before="40" w:after="0"/>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18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33F07"/>
    <w:rPr>
      <w:rFonts w:ascii="Times New Roman" w:eastAsiaTheme="majorEastAsia" w:hAnsi="Times New Roman" w:cstheme="majorBidi"/>
      <w:b/>
      <w:sz w:val="24"/>
      <w:szCs w:val="26"/>
    </w:rPr>
  </w:style>
  <w:style w:type="paragraph" w:styleId="Title">
    <w:name w:val="Title"/>
    <w:aliases w:val="subBab-bab"/>
    <w:basedOn w:val="Normal"/>
    <w:next w:val="Normal"/>
    <w:link w:val="TitleChar"/>
    <w:uiPriority w:val="10"/>
    <w:qFormat/>
    <w:rsid w:val="009B7309"/>
    <w:pPr>
      <w:spacing w:after="0" w:line="240" w:lineRule="auto"/>
      <w:contextualSpacing/>
    </w:pPr>
    <w:rPr>
      <w:rFonts w:ascii="Times New Roman" w:eastAsiaTheme="majorEastAsia" w:hAnsi="Times New Roman" w:cstheme="majorBidi"/>
      <w:spacing w:val="-10"/>
      <w:kern w:val="28"/>
      <w:sz w:val="24"/>
      <w:szCs w:val="56"/>
    </w:rPr>
  </w:style>
  <w:style w:type="character" w:customStyle="1" w:styleId="TitleChar">
    <w:name w:val="Title Char"/>
    <w:aliases w:val="subBab-bab Char"/>
    <w:basedOn w:val="DefaultParagraphFont"/>
    <w:link w:val="Title"/>
    <w:uiPriority w:val="10"/>
    <w:rsid w:val="009B7309"/>
    <w:rPr>
      <w:rFonts w:ascii="Times New Roman" w:eastAsiaTheme="majorEastAsia" w:hAnsi="Times New Roman" w:cstheme="majorBidi"/>
      <w:spacing w:val="-10"/>
      <w:kern w:val="28"/>
      <w:sz w:val="24"/>
      <w:szCs w:val="56"/>
    </w:rPr>
  </w:style>
  <w:style w:type="paragraph" w:styleId="Subtitle">
    <w:name w:val="Subtitle"/>
    <w:aliases w:val="isi"/>
    <w:next w:val="Normal"/>
    <w:link w:val="SubtitleChar"/>
    <w:uiPriority w:val="11"/>
    <w:qFormat/>
    <w:rsid w:val="009B7309"/>
    <w:pPr>
      <w:numPr>
        <w:ilvl w:val="1"/>
      </w:numPr>
      <w:jc w:val="both"/>
    </w:pPr>
    <w:rPr>
      <w:rFonts w:ascii="Times New Roman" w:eastAsiaTheme="minorEastAsia" w:hAnsi="Times New Roman"/>
      <w:color w:val="000000" w:themeColor="text1"/>
      <w:spacing w:val="15"/>
      <w:sz w:val="24"/>
    </w:rPr>
  </w:style>
  <w:style w:type="character" w:customStyle="1" w:styleId="SubtitleChar">
    <w:name w:val="Subtitle Char"/>
    <w:aliases w:val="isi Char"/>
    <w:basedOn w:val="DefaultParagraphFont"/>
    <w:link w:val="Subtitle"/>
    <w:uiPriority w:val="11"/>
    <w:rsid w:val="009B7309"/>
    <w:rPr>
      <w:rFonts w:ascii="Times New Roman" w:eastAsiaTheme="minorEastAsia" w:hAnsi="Times New Roman"/>
      <w:color w:val="000000" w:themeColor="text1"/>
      <w:spacing w:val="15"/>
      <w:sz w:val="24"/>
    </w:rPr>
  </w:style>
  <w:style w:type="paragraph" w:styleId="TOCHeading">
    <w:name w:val="TOC Heading"/>
    <w:basedOn w:val="Heading1"/>
    <w:next w:val="Normal"/>
    <w:uiPriority w:val="39"/>
    <w:unhideWhenUsed/>
    <w:qFormat/>
    <w:rsid w:val="000C1794"/>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0C1794"/>
    <w:pPr>
      <w:spacing w:after="100"/>
    </w:pPr>
  </w:style>
  <w:style w:type="character" w:styleId="Hyperlink">
    <w:name w:val="Hyperlink"/>
    <w:basedOn w:val="DefaultParagraphFont"/>
    <w:uiPriority w:val="99"/>
    <w:unhideWhenUsed/>
    <w:rsid w:val="000C1794"/>
    <w:rPr>
      <w:color w:val="0563C1" w:themeColor="hyperlink"/>
      <w:u w:val="single"/>
    </w:rPr>
  </w:style>
  <w:style w:type="paragraph" w:styleId="NoSpacing">
    <w:name w:val="No Spacing"/>
    <w:uiPriority w:val="1"/>
    <w:qFormat/>
    <w:rsid w:val="000C1794"/>
    <w:pPr>
      <w:spacing w:after="0" w:line="240" w:lineRule="auto"/>
    </w:pPr>
  </w:style>
  <w:style w:type="paragraph" w:styleId="ListParagraph">
    <w:name w:val="List Paragraph"/>
    <w:basedOn w:val="Normal"/>
    <w:uiPriority w:val="34"/>
    <w:qFormat/>
    <w:rsid w:val="00AA622D"/>
    <w:pPr>
      <w:ind w:left="720"/>
      <w:contextualSpacing/>
    </w:pPr>
  </w:style>
  <w:style w:type="paragraph" w:styleId="TOC2">
    <w:name w:val="toc 2"/>
    <w:basedOn w:val="Normal"/>
    <w:next w:val="Normal"/>
    <w:autoRedefine/>
    <w:uiPriority w:val="39"/>
    <w:unhideWhenUsed/>
    <w:rsid w:val="00D43F39"/>
    <w:pPr>
      <w:spacing w:after="100"/>
      <w:ind w:left="220"/>
    </w:pPr>
  </w:style>
  <w:style w:type="paragraph" w:styleId="Caption">
    <w:name w:val="caption"/>
    <w:basedOn w:val="Normal"/>
    <w:next w:val="Normal"/>
    <w:uiPriority w:val="35"/>
    <w:unhideWhenUsed/>
    <w:qFormat/>
    <w:rsid w:val="00C672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66699"/>
    <w:pPr>
      <w:spacing w:after="0"/>
    </w:pPr>
  </w:style>
  <w:style w:type="paragraph" w:styleId="Header">
    <w:name w:val="header"/>
    <w:basedOn w:val="Normal"/>
    <w:link w:val="HeaderChar"/>
    <w:uiPriority w:val="99"/>
    <w:unhideWhenUsed/>
    <w:rsid w:val="00200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B77"/>
  </w:style>
  <w:style w:type="paragraph" w:styleId="Footer">
    <w:name w:val="footer"/>
    <w:basedOn w:val="Normal"/>
    <w:link w:val="FooterChar"/>
    <w:uiPriority w:val="99"/>
    <w:unhideWhenUsed/>
    <w:rsid w:val="00200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B77"/>
  </w:style>
  <w:style w:type="character" w:styleId="FollowedHyperlink">
    <w:name w:val="FollowedHyperlink"/>
    <w:basedOn w:val="DefaultParagraphFont"/>
    <w:uiPriority w:val="99"/>
    <w:semiHidden/>
    <w:unhideWhenUsed/>
    <w:rsid w:val="00E27C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G:\kuliah%20lur\tingkat4\kampus-merdeka\doc\LAPORAN%20TUGAS%20AKHIR_MBKM_KAMPUS.docx" TargetMode="External"/><Relationship Id="rId18" Type="http://schemas.openxmlformats.org/officeDocument/2006/relationships/hyperlink" Target="file:///G:\kuliah%20lur\tingkat4\kampus-merdeka\doc\LAPORAN%20TUGAS%20AKHIR_MBKM_KAMPUS.docx" TargetMode="External"/><Relationship Id="rId26" Type="http://schemas.openxmlformats.org/officeDocument/2006/relationships/image" Target="media/image60.jpeg"/><Relationship Id="rId39" Type="http://schemas.openxmlformats.org/officeDocument/2006/relationships/image" Target="media/image14.png"/><Relationship Id="rId21" Type="http://schemas.openxmlformats.org/officeDocument/2006/relationships/hyperlink" Target="file:///G:\kuliah%20lur\tingkat4\kampus-merdeka\doc\LAPORAN%20TUGAS%20AKHIR_MBKM_KAMPUS.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github.com/gunadermawan/msib-capstone/tree/main/attenda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kuliah%20lur\tingkat4\kampus-merdeka\doc\LAPORAN%20TUGAS%20AKHIR_MBKM_KAMPUS.docx" TargetMode="External"/><Relationship Id="rId29" Type="http://schemas.openxmlformats.org/officeDocument/2006/relationships/diagramLayout" Target="diagrams/layout1.xml"/><Relationship Id="rId11" Type="http://schemas.openxmlformats.org/officeDocument/2006/relationships/image" Target="media/image4.png"/><Relationship Id="rId24" Type="http://schemas.openxmlformats.org/officeDocument/2006/relationships/image" Target="media/image7.jpeg"/><Relationship Id="rId32" Type="http://schemas.microsoft.com/office/2007/relationships/diagramDrawing" Target="diagrams/drawing1.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github.com/gunadermawan/msib-capstone/blob/main/dokumen/poster.pn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G:\kuliah%20lur\tingkat4\kampus-merdeka\doc\LAPORAN%20TUGAS%20AKHIR_MBKM_KAMPUS.docx" TargetMode="External"/><Relationship Id="rId14" Type="http://schemas.openxmlformats.org/officeDocument/2006/relationships/hyperlink" Target="file:///G:\kuliah%20lur\tingkat4\kampus-merdeka\doc\LAPORAN%20TUGAS%20AKHIR_MBKM_KAMPUS.docx" TargetMode="External"/><Relationship Id="rId22" Type="http://schemas.openxmlformats.org/officeDocument/2006/relationships/image" Target="media/image5.jpeg"/><Relationship Id="rId27" Type="http://schemas.openxmlformats.org/officeDocument/2006/relationships/image" Target="media/image70.jpeg"/><Relationship Id="rId30" Type="http://schemas.openxmlformats.org/officeDocument/2006/relationships/diagramQuickStyle" Target="diagrams/quickStyle1.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github.com/gunadermawan/msib-capstone/blob/main/dokumen/Panduan%20Penggunaan%20Aplikasi.pdf"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G:\kuliah%20lur\tingkat4\kampus-merdeka\doc\LAPORAN%20TUGAS%20AKHIR_MBKM_KAMPUS.docx" TargetMode="External"/><Relationship Id="rId17" Type="http://schemas.openxmlformats.org/officeDocument/2006/relationships/hyperlink" Target="file:///G:\kuliah%20lur\tingkat4\kampus-merdeka\doc\LAPORAN%20TUGAS%20AKHIR_MBKM_KAMPUS.docx" TargetMode="External"/><Relationship Id="rId25" Type="http://schemas.openxmlformats.org/officeDocument/2006/relationships/image" Target="media/image50.jpe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file:///G:\kuliah%20lur\tingkat4\kampus-merdeka\doc\LAPORAN%20TUGAS%20AKHIR_MBKM_KAMPUS.docx"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kuliah%20lur\tingkat4\kampus-merdeka\doc\LAPORAN%20TUGAS%20AKHIR_MBKM_KAMPUS.docx" TargetMode="External"/><Relationship Id="rId23" Type="http://schemas.openxmlformats.org/officeDocument/2006/relationships/image" Target="media/image6.jpeg"/><Relationship Id="rId28" Type="http://schemas.openxmlformats.org/officeDocument/2006/relationships/diagramData" Target="diagrams/data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drive.google.com/file/d/18QVa4kFdp7dIeTGyafdg8LP6GsDoC9o_/view?usp=sharing" TargetMode="External"/><Relationship Id="rId10" Type="http://schemas.openxmlformats.org/officeDocument/2006/relationships/image" Target="media/image3.jpeg"/><Relationship Id="rId31" Type="http://schemas.openxmlformats.org/officeDocument/2006/relationships/diagramColors" Target="diagrams/colors1.xml"/><Relationship Id="rId44" Type="http://schemas.openxmlformats.org/officeDocument/2006/relationships/image" Target="media/image19.png"/><Relationship Id="rId52" Type="http://schemas.openxmlformats.org/officeDocument/2006/relationships/image" Target="media/image27.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15DED4-3B58-46C3-A8E2-5F304AF3F98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D"/>
        </a:p>
      </dgm:t>
    </dgm:pt>
    <dgm:pt modelId="{774E209E-DB73-40A3-BCFD-11245A228986}">
      <dgm:prSet phldrT="[Text]"/>
      <dgm:spPr/>
      <dgm:t>
        <a:bodyPr/>
        <a:lstStyle/>
        <a:p>
          <a:r>
            <a:rPr lang="en-ID">
              <a:latin typeface="Times New Roman" panose="02020603050405020304" pitchFamily="18" charset="0"/>
              <a:cs typeface="Times New Roman" panose="02020603050405020304" pitchFamily="18" charset="0"/>
            </a:rPr>
            <a:t>Aplikasi presensi</a:t>
          </a:r>
        </a:p>
        <a:p>
          <a:r>
            <a:rPr lang="en-ID">
              <a:latin typeface="Times New Roman" panose="02020603050405020304" pitchFamily="18" charset="0"/>
              <a:cs typeface="Times New Roman" panose="02020603050405020304" pitchFamily="18" charset="0"/>
            </a:rPr>
            <a:t>5 Minggu </a:t>
          </a:r>
        </a:p>
        <a:p>
          <a:r>
            <a:rPr lang="en-ID">
              <a:latin typeface="Times New Roman" panose="02020603050405020304" pitchFamily="18" charset="0"/>
              <a:cs typeface="Times New Roman" panose="02020603050405020304" pitchFamily="18" charset="0"/>
            </a:rPr>
            <a:t>(25 Hari kerja)</a:t>
          </a:r>
          <a:endParaRPr lang="en-ID"/>
        </a:p>
      </dgm:t>
    </dgm:pt>
    <dgm:pt modelId="{99216650-E245-43C0-B93B-B85F69682007}" type="parTrans" cxnId="{EFD23EF7-36A9-4D85-9AE4-58F46ADC3783}">
      <dgm:prSet/>
      <dgm:spPr/>
      <dgm:t>
        <a:bodyPr/>
        <a:lstStyle/>
        <a:p>
          <a:endParaRPr lang="en-ID"/>
        </a:p>
      </dgm:t>
    </dgm:pt>
    <dgm:pt modelId="{B88BDD06-00AD-4C4E-A881-ED786ABE3F9C}" type="sibTrans" cxnId="{EFD23EF7-36A9-4D85-9AE4-58F46ADC3783}">
      <dgm:prSet/>
      <dgm:spPr/>
      <dgm:t>
        <a:bodyPr/>
        <a:lstStyle/>
        <a:p>
          <a:endParaRPr lang="en-ID"/>
        </a:p>
      </dgm:t>
    </dgm:pt>
    <dgm:pt modelId="{5DE2536E-DACB-4862-A88F-BB3CDE78F6BE}">
      <dgm:prSet phldrT="[Text]"/>
      <dgm:spPr/>
      <dgm:t>
        <a:bodyPr/>
        <a:lstStyle/>
        <a:p>
          <a:r>
            <a:rPr lang="en-ID">
              <a:latin typeface="Times New Roman" panose="02020603050405020304" pitchFamily="18" charset="0"/>
              <a:cs typeface="Times New Roman" panose="02020603050405020304" pitchFamily="18" charset="0"/>
            </a:rPr>
            <a:t>Planning dan Analisa project</a:t>
          </a:r>
        </a:p>
        <a:p>
          <a:r>
            <a:rPr lang="en-ID">
              <a:latin typeface="Times New Roman" panose="02020603050405020304" pitchFamily="18" charset="0"/>
              <a:cs typeface="Times New Roman" panose="02020603050405020304" pitchFamily="18" charset="0"/>
            </a:rPr>
            <a:t>2 Hari</a:t>
          </a:r>
        </a:p>
      </dgm:t>
    </dgm:pt>
    <dgm:pt modelId="{98ABA3A5-D075-4A65-B03D-60D4E10C11AD}" type="parTrans" cxnId="{F67B2750-4C63-42A7-91F3-521C389793C4}">
      <dgm:prSet/>
      <dgm:spPr/>
      <dgm:t>
        <a:bodyPr/>
        <a:lstStyle/>
        <a:p>
          <a:endParaRPr lang="en-ID"/>
        </a:p>
      </dgm:t>
    </dgm:pt>
    <dgm:pt modelId="{341341D2-1D31-450F-A5AB-09141F650F6B}" type="sibTrans" cxnId="{F67B2750-4C63-42A7-91F3-521C389793C4}">
      <dgm:prSet/>
      <dgm:spPr/>
      <dgm:t>
        <a:bodyPr/>
        <a:lstStyle/>
        <a:p>
          <a:endParaRPr lang="en-ID"/>
        </a:p>
      </dgm:t>
    </dgm:pt>
    <dgm:pt modelId="{C508EF86-DD32-4813-BDDC-BB1C958CAA17}">
      <dgm:prSet/>
      <dgm:spPr/>
      <dgm:t>
        <a:bodyPr/>
        <a:lstStyle/>
        <a:p>
          <a:r>
            <a:rPr lang="en-ID">
              <a:latin typeface="Times New Roman" panose="02020603050405020304" pitchFamily="18" charset="0"/>
              <a:cs typeface="Times New Roman" panose="02020603050405020304" pitchFamily="18" charset="0"/>
            </a:rPr>
            <a:t>Perumusan</a:t>
          </a:r>
          <a:r>
            <a:rPr lang="en-ID" baseline="0">
              <a:latin typeface="Times New Roman" panose="02020603050405020304" pitchFamily="18" charset="0"/>
              <a:cs typeface="Times New Roman" panose="02020603050405020304" pitchFamily="18" charset="0"/>
            </a:rPr>
            <a:t> masalah</a:t>
          </a:r>
          <a:endParaRPr lang="en-ID">
            <a:latin typeface="Times New Roman" panose="02020603050405020304" pitchFamily="18" charset="0"/>
            <a:cs typeface="Times New Roman" panose="02020603050405020304" pitchFamily="18" charset="0"/>
          </a:endParaRPr>
        </a:p>
      </dgm:t>
    </dgm:pt>
    <dgm:pt modelId="{33A8B44E-A2CE-4B75-8232-92FD11537B10}" type="parTrans" cxnId="{9381523C-D6CB-46FB-B56A-F073398D12C7}">
      <dgm:prSet/>
      <dgm:spPr/>
      <dgm:t>
        <a:bodyPr/>
        <a:lstStyle/>
        <a:p>
          <a:endParaRPr lang="en-ID"/>
        </a:p>
      </dgm:t>
    </dgm:pt>
    <dgm:pt modelId="{AF0E3FC8-B201-4EE1-B160-28F20F522FBB}" type="sibTrans" cxnId="{9381523C-D6CB-46FB-B56A-F073398D12C7}">
      <dgm:prSet/>
      <dgm:spPr/>
      <dgm:t>
        <a:bodyPr/>
        <a:lstStyle/>
        <a:p>
          <a:endParaRPr lang="en-ID"/>
        </a:p>
      </dgm:t>
    </dgm:pt>
    <dgm:pt modelId="{33A7FEF1-2F83-4719-ACCB-62A1C4B20DBE}">
      <dgm:prSet/>
      <dgm:spPr/>
      <dgm:t>
        <a:bodyPr/>
        <a:lstStyle/>
        <a:p>
          <a:r>
            <a:rPr lang="en-US">
              <a:latin typeface="Times New Roman" panose="02020603050405020304" pitchFamily="18" charset="0"/>
              <a:cs typeface="Times New Roman" panose="02020603050405020304" pitchFamily="18" charset="0"/>
            </a:rPr>
            <a:t>Pengumpulan referensi</a:t>
          </a:r>
          <a:endParaRPr lang="en-ID">
            <a:latin typeface="Times New Roman" panose="02020603050405020304" pitchFamily="18" charset="0"/>
            <a:cs typeface="Times New Roman" panose="02020603050405020304" pitchFamily="18" charset="0"/>
          </a:endParaRPr>
        </a:p>
      </dgm:t>
    </dgm:pt>
    <dgm:pt modelId="{759D7BBC-41D9-4A54-ADCE-3864F78AACF5}" type="parTrans" cxnId="{DA92D888-A7C9-4536-A311-612C56CAB9C2}">
      <dgm:prSet/>
      <dgm:spPr/>
      <dgm:t>
        <a:bodyPr/>
        <a:lstStyle/>
        <a:p>
          <a:endParaRPr lang="en-ID"/>
        </a:p>
      </dgm:t>
    </dgm:pt>
    <dgm:pt modelId="{21A9E33E-C87E-40B4-AFDD-EBA92052034F}" type="sibTrans" cxnId="{DA92D888-A7C9-4536-A311-612C56CAB9C2}">
      <dgm:prSet/>
      <dgm:spPr/>
      <dgm:t>
        <a:bodyPr/>
        <a:lstStyle/>
        <a:p>
          <a:endParaRPr lang="en-ID"/>
        </a:p>
      </dgm:t>
    </dgm:pt>
    <dgm:pt modelId="{1E962035-EA7F-42A6-ADF9-312E461EDB3D}">
      <dgm:prSet phldrT="[Text]"/>
      <dgm:spPr/>
      <dgm:t>
        <a:bodyPr/>
        <a:lstStyle/>
        <a:p>
          <a:r>
            <a:rPr lang="en-ID">
              <a:latin typeface="Times New Roman" panose="02020603050405020304" pitchFamily="18" charset="0"/>
              <a:cs typeface="Times New Roman" panose="02020603050405020304" pitchFamily="18" charset="0"/>
            </a:rPr>
            <a:t>UI Desain </a:t>
          </a:r>
        </a:p>
        <a:p>
          <a:r>
            <a:rPr lang="en-ID">
              <a:latin typeface="Times New Roman" panose="02020603050405020304" pitchFamily="18" charset="0"/>
              <a:cs typeface="Times New Roman" panose="02020603050405020304" pitchFamily="18" charset="0"/>
            </a:rPr>
            <a:t>3 Hari</a:t>
          </a:r>
        </a:p>
      </dgm:t>
    </dgm:pt>
    <dgm:pt modelId="{2E44EFF1-53C7-4CC0-85E7-62DC4031F791}" type="parTrans" cxnId="{F1487119-96BB-424F-9F3E-30CC48376F2E}">
      <dgm:prSet/>
      <dgm:spPr/>
      <dgm:t>
        <a:bodyPr/>
        <a:lstStyle/>
        <a:p>
          <a:endParaRPr lang="en-ID"/>
        </a:p>
      </dgm:t>
    </dgm:pt>
    <dgm:pt modelId="{A1D22010-2DA0-4162-9B79-89E1995739E0}" type="sibTrans" cxnId="{F1487119-96BB-424F-9F3E-30CC48376F2E}">
      <dgm:prSet/>
      <dgm:spPr/>
      <dgm:t>
        <a:bodyPr/>
        <a:lstStyle/>
        <a:p>
          <a:endParaRPr lang="en-ID"/>
        </a:p>
      </dgm:t>
    </dgm:pt>
    <dgm:pt modelId="{63854AFC-35B8-49E3-AC74-C177B062F480}">
      <dgm:prSet/>
      <dgm:spPr/>
      <dgm:t>
        <a:bodyPr/>
        <a:lstStyle/>
        <a:p>
          <a:r>
            <a:rPr lang="en-ID" baseline="0">
              <a:latin typeface="Times New Roman" panose="02020603050405020304" pitchFamily="18" charset="0"/>
              <a:cs typeface="Times New Roman" panose="02020603050405020304" pitchFamily="18" charset="0"/>
            </a:rPr>
            <a:t>Pembuatan wireframe aplikasi</a:t>
          </a:r>
          <a:endParaRPr lang="en-ID">
            <a:latin typeface="Times New Roman" panose="02020603050405020304" pitchFamily="18" charset="0"/>
            <a:cs typeface="Times New Roman" panose="02020603050405020304" pitchFamily="18" charset="0"/>
          </a:endParaRPr>
        </a:p>
      </dgm:t>
    </dgm:pt>
    <dgm:pt modelId="{F62AABB4-6DF7-4569-AE49-041CFED1BB63}" type="parTrans" cxnId="{D9714534-9C3B-4073-98B2-4655F70726FC}">
      <dgm:prSet/>
      <dgm:spPr/>
      <dgm:t>
        <a:bodyPr/>
        <a:lstStyle/>
        <a:p>
          <a:endParaRPr lang="en-ID"/>
        </a:p>
      </dgm:t>
    </dgm:pt>
    <dgm:pt modelId="{63D2C29B-B64F-42A3-B2A8-10E458840C4D}" type="sibTrans" cxnId="{D9714534-9C3B-4073-98B2-4655F70726FC}">
      <dgm:prSet/>
      <dgm:spPr/>
      <dgm:t>
        <a:bodyPr/>
        <a:lstStyle/>
        <a:p>
          <a:endParaRPr lang="en-ID"/>
        </a:p>
      </dgm:t>
    </dgm:pt>
    <dgm:pt modelId="{DB5BA07B-5161-42E4-BCF1-ACE6491BD11A}">
      <dgm:prSet/>
      <dgm:spPr/>
      <dgm:t>
        <a:bodyPr/>
        <a:lstStyle/>
        <a:p>
          <a:r>
            <a:rPr lang="en-ID">
              <a:latin typeface="Times New Roman" panose="02020603050405020304" pitchFamily="18" charset="0"/>
              <a:cs typeface="Times New Roman" panose="02020603050405020304" pitchFamily="18" charset="0"/>
            </a:rPr>
            <a:t>Implementasi di android studio</a:t>
          </a:r>
        </a:p>
      </dgm:t>
    </dgm:pt>
    <dgm:pt modelId="{FB27E4AD-CD52-4790-988B-EC5D93770C00}" type="parTrans" cxnId="{CD0D7F1E-9D95-44B0-943E-BA2E7720C696}">
      <dgm:prSet/>
      <dgm:spPr/>
      <dgm:t>
        <a:bodyPr/>
        <a:lstStyle/>
        <a:p>
          <a:endParaRPr lang="en-ID"/>
        </a:p>
      </dgm:t>
    </dgm:pt>
    <dgm:pt modelId="{22C3C69E-C205-42BE-A77B-B9AFE9FD9C65}" type="sibTrans" cxnId="{CD0D7F1E-9D95-44B0-943E-BA2E7720C696}">
      <dgm:prSet/>
      <dgm:spPr/>
      <dgm:t>
        <a:bodyPr/>
        <a:lstStyle/>
        <a:p>
          <a:endParaRPr lang="en-ID"/>
        </a:p>
      </dgm:t>
    </dgm:pt>
    <dgm:pt modelId="{9DDB9F68-6B2E-4BAF-A58F-21DC5870F9B2}">
      <dgm:prSet/>
      <dgm:spPr/>
      <dgm:t>
        <a:bodyPr/>
        <a:lstStyle/>
        <a:p>
          <a:r>
            <a:rPr lang="en-US" baseline="0">
              <a:latin typeface="Times New Roman" panose="02020603050405020304" pitchFamily="18" charset="0"/>
              <a:cs typeface="Times New Roman" panose="02020603050405020304" pitchFamily="18" charset="0"/>
            </a:rPr>
            <a:t>Konfigurasi basis data</a:t>
          </a:r>
          <a:endParaRPr lang="en-ID">
            <a:latin typeface="Times New Roman" panose="02020603050405020304" pitchFamily="18" charset="0"/>
            <a:cs typeface="Times New Roman" panose="02020603050405020304" pitchFamily="18" charset="0"/>
          </a:endParaRPr>
        </a:p>
      </dgm:t>
    </dgm:pt>
    <dgm:pt modelId="{5609DF9E-BF1A-4A4D-9337-21853CFED5DD}" type="parTrans" cxnId="{8CDC4FCE-5FF4-4832-850D-8AEEAD061CB8}">
      <dgm:prSet/>
      <dgm:spPr/>
      <dgm:t>
        <a:bodyPr/>
        <a:lstStyle/>
        <a:p>
          <a:endParaRPr lang="en-ID"/>
        </a:p>
      </dgm:t>
    </dgm:pt>
    <dgm:pt modelId="{8FA7C80E-F05B-4A3B-BB64-3CE7DA94F279}" type="sibTrans" cxnId="{8CDC4FCE-5FF4-4832-850D-8AEEAD061CB8}">
      <dgm:prSet/>
      <dgm:spPr/>
      <dgm:t>
        <a:bodyPr/>
        <a:lstStyle/>
        <a:p>
          <a:endParaRPr lang="en-ID"/>
        </a:p>
      </dgm:t>
    </dgm:pt>
    <dgm:pt modelId="{78B3789F-72BA-47EF-8011-18FBB70638E1}">
      <dgm:prSet/>
      <dgm:spPr/>
      <dgm:t>
        <a:bodyPr/>
        <a:lstStyle/>
        <a:p>
          <a:r>
            <a:rPr lang="en-ID">
              <a:latin typeface="Times New Roman" panose="02020603050405020304" pitchFamily="18" charset="0"/>
              <a:cs typeface="Times New Roman" panose="02020603050405020304" pitchFamily="18" charset="0"/>
            </a:rPr>
            <a:t>Membuat</a:t>
          </a:r>
          <a:r>
            <a:rPr lang="en-ID" baseline="0">
              <a:latin typeface="Times New Roman" panose="02020603050405020304" pitchFamily="18" charset="0"/>
              <a:cs typeface="Times New Roman" panose="02020603050405020304" pitchFamily="18" charset="0"/>
            </a:rPr>
            <a:t> fungsi login dan </a:t>
          </a:r>
          <a:r>
            <a:rPr lang="en-US" baseline="0">
              <a:latin typeface="Times New Roman" panose="02020603050405020304" pitchFamily="18" charset="0"/>
              <a:cs typeface="Times New Roman" panose="02020603050405020304" pitchFamily="18" charset="0"/>
            </a:rPr>
            <a:t>sign up </a:t>
          </a:r>
          <a:endParaRPr lang="en-ID">
            <a:latin typeface="Times New Roman" panose="02020603050405020304" pitchFamily="18" charset="0"/>
            <a:cs typeface="Times New Roman" panose="02020603050405020304" pitchFamily="18" charset="0"/>
          </a:endParaRPr>
        </a:p>
      </dgm:t>
    </dgm:pt>
    <dgm:pt modelId="{AD261FB6-7364-4E87-B5F1-7A5E1BBCA42A}" type="parTrans" cxnId="{898A42A9-3382-4B2B-817E-291C4366B2FF}">
      <dgm:prSet/>
      <dgm:spPr/>
      <dgm:t>
        <a:bodyPr/>
        <a:lstStyle/>
        <a:p>
          <a:endParaRPr lang="en-ID"/>
        </a:p>
      </dgm:t>
    </dgm:pt>
    <dgm:pt modelId="{D1EEEF66-8DCA-4931-9220-024833EB5EF8}" type="sibTrans" cxnId="{898A42A9-3382-4B2B-817E-291C4366B2FF}">
      <dgm:prSet/>
      <dgm:spPr/>
      <dgm:t>
        <a:bodyPr/>
        <a:lstStyle/>
        <a:p>
          <a:endParaRPr lang="en-ID"/>
        </a:p>
      </dgm:t>
    </dgm:pt>
    <dgm:pt modelId="{5E087C9E-7651-47A4-81EE-100E8D471142}">
      <dgm:prSet/>
      <dgm:spPr/>
      <dgm:t>
        <a:bodyPr/>
        <a:lstStyle/>
        <a:p>
          <a:r>
            <a:rPr lang="en-ID">
              <a:latin typeface="Times New Roman" panose="02020603050405020304" pitchFamily="18" charset="0"/>
              <a:cs typeface="Times New Roman" panose="02020603050405020304" pitchFamily="18" charset="0"/>
            </a:rPr>
            <a:t>Manajemen user profile</a:t>
          </a:r>
        </a:p>
      </dgm:t>
    </dgm:pt>
    <dgm:pt modelId="{68F545FE-AC51-4BEB-847D-3E9D8D83C0B2}" type="parTrans" cxnId="{9E5D9B95-D5CC-48C7-8BB9-39C6C3ABB404}">
      <dgm:prSet/>
      <dgm:spPr/>
      <dgm:t>
        <a:bodyPr/>
        <a:lstStyle/>
        <a:p>
          <a:endParaRPr lang="en-ID"/>
        </a:p>
      </dgm:t>
    </dgm:pt>
    <dgm:pt modelId="{15F87548-8F05-4BC1-BB89-37A762C421BC}" type="sibTrans" cxnId="{9E5D9B95-D5CC-48C7-8BB9-39C6C3ABB404}">
      <dgm:prSet/>
      <dgm:spPr/>
      <dgm:t>
        <a:bodyPr/>
        <a:lstStyle/>
        <a:p>
          <a:endParaRPr lang="en-ID"/>
        </a:p>
      </dgm:t>
    </dgm:pt>
    <dgm:pt modelId="{80E25929-E6B5-4E18-A1FA-65C68A128AFC}">
      <dgm:prSet/>
      <dgm:spPr/>
      <dgm:t>
        <a:bodyPr/>
        <a:lstStyle/>
        <a:p>
          <a:r>
            <a:rPr lang="en-ID">
              <a:latin typeface="Times New Roman" panose="02020603050405020304" pitchFamily="18" charset="0"/>
              <a:cs typeface="Times New Roman" panose="02020603050405020304" pitchFamily="18" charset="0"/>
            </a:rPr>
            <a:t>Fungsi presensi</a:t>
          </a:r>
        </a:p>
      </dgm:t>
    </dgm:pt>
    <dgm:pt modelId="{3F2FBE1B-CCC4-483F-9359-A50BD2978FDC}" type="parTrans" cxnId="{C3924A22-DD6D-4388-B063-3AD38A05AD0D}">
      <dgm:prSet/>
      <dgm:spPr/>
      <dgm:t>
        <a:bodyPr/>
        <a:lstStyle/>
        <a:p>
          <a:endParaRPr lang="en-ID"/>
        </a:p>
      </dgm:t>
    </dgm:pt>
    <dgm:pt modelId="{17CD4CC7-BA1E-418C-BD00-51D912B2859F}" type="sibTrans" cxnId="{C3924A22-DD6D-4388-B063-3AD38A05AD0D}">
      <dgm:prSet/>
      <dgm:spPr/>
      <dgm:t>
        <a:bodyPr/>
        <a:lstStyle/>
        <a:p>
          <a:endParaRPr lang="en-ID"/>
        </a:p>
      </dgm:t>
    </dgm:pt>
    <dgm:pt modelId="{A0F040D3-9F48-47F1-AF4D-3D1DF47891D8}">
      <dgm:prSet/>
      <dgm:spPr/>
      <dgm:t>
        <a:bodyPr/>
        <a:lstStyle/>
        <a:p>
          <a:r>
            <a:rPr lang="en-US" baseline="0">
              <a:latin typeface="Times New Roman" panose="02020603050405020304" pitchFamily="18" charset="0"/>
              <a:cs typeface="Times New Roman" panose="02020603050405020304" pitchFamily="18" charset="0"/>
            </a:rPr>
            <a:t>Debugging </a:t>
          </a:r>
          <a:endParaRPr lang="en-ID">
            <a:latin typeface="Times New Roman" panose="02020603050405020304" pitchFamily="18" charset="0"/>
            <a:cs typeface="Times New Roman" panose="02020603050405020304" pitchFamily="18" charset="0"/>
          </a:endParaRPr>
        </a:p>
      </dgm:t>
    </dgm:pt>
    <dgm:pt modelId="{38C36C7B-7444-427F-94ED-D6D1664F5898}" type="parTrans" cxnId="{9B3D0206-CC0C-4E03-A419-A3A0B22258ED}">
      <dgm:prSet/>
      <dgm:spPr/>
      <dgm:t>
        <a:bodyPr/>
        <a:lstStyle/>
        <a:p>
          <a:endParaRPr lang="en-ID"/>
        </a:p>
      </dgm:t>
    </dgm:pt>
    <dgm:pt modelId="{21D3B3CD-9DB7-4107-9EDA-992A52233DC6}" type="sibTrans" cxnId="{9B3D0206-CC0C-4E03-A419-A3A0B22258ED}">
      <dgm:prSet/>
      <dgm:spPr/>
      <dgm:t>
        <a:bodyPr/>
        <a:lstStyle/>
        <a:p>
          <a:endParaRPr lang="en-ID"/>
        </a:p>
      </dgm:t>
    </dgm:pt>
    <dgm:pt modelId="{530A5772-54C7-48D4-91FF-181DF3EE5075}">
      <dgm:prSet/>
      <dgm:spPr/>
      <dgm:t>
        <a:bodyPr/>
        <a:lstStyle/>
        <a:p>
          <a:r>
            <a:rPr lang="en-US" baseline="0">
              <a:latin typeface="Times New Roman" panose="02020603050405020304" pitchFamily="18" charset="0"/>
              <a:cs typeface="Times New Roman" panose="02020603050405020304" pitchFamily="18" charset="0"/>
            </a:rPr>
            <a:t>Implementasi</a:t>
          </a:r>
          <a:endParaRPr lang="en-ID">
            <a:latin typeface="Times New Roman" panose="02020603050405020304" pitchFamily="18" charset="0"/>
            <a:cs typeface="Times New Roman" panose="02020603050405020304" pitchFamily="18" charset="0"/>
          </a:endParaRPr>
        </a:p>
      </dgm:t>
    </dgm:pt>
    <dgm:pt modelId="{A095101A-F1D2-4338-9E8E-2949F0C07500}" type="parTrans" cxnId="{D717EC7D-C7E4-4E40-B72A-21565BD2543F}">
      <dgm:prSet/>
      <dgm:spPr/>
      <dgm:t>
        <a:bodyPr/>
        <a:lstStyle/>
        <a:p>
          <a:endParaRPr lang="en-ID"/>
        </a:p>
      </dgm:t>
    </dgm:pt>
    <dgm:pt modelId="{E2F19137-9352-4DB2-976C-0E8A1E6F3F4E}" type="sibTrans" cxnId="{D717EC7D-C7E4-4E40-B72A-21565BD2543F}">
      <dgm:prSet/>
      <dgm:spPr/>
      <dgm:t>
        <a:bodyPr/>
        <a:lstStyle/>
        <a:p>
          <a:endParaRPr lang="en-ID"/>
        </a:p>
      </dgm:t>
    </dgm:pt>
    <dgm:pt modelId="{5DF95994-5E08-4090-88B9-5261CB496938}">
      <dgm:prSet phldrT="[Text]"/>
      <dgm:spPr/>
      <dgm:t>
        <a:bodyPr/>
        <a:lstStyle/>
        <a:p>
          <a:r>
            <a:rPr lang="en-US">
              <a:latin typeface="Times New Roman" panose="02020603050405020304" pitchFamily="18" charset="0"/>
              <a:cs typeface="Times New Roman" panose="02020603050405020304" pitchFamily="18" charset="0"/>
            </a:rPr>
            <a:t>Pemeliharaan </a:t>
          </a:r>
          <a:endParaRPr lang="en-ID">
            <a:latin typeface="Times New Roman" panose="02020603050405020304" pitchFamily="18" charset="0"/>
            <a:cs typeface="Times New Roman" panose="02020603050405020304" pitchFamily="18" charset="0"/>
          </a:endParaRPr>
        </a:p>
        <a:p>
          <a:r>
            <a:rPr lang="id-ID">
              <a:latin typeface="Times New Roman" panose="02020603050405020304" pitchFamily="18" charset="0"/>
              <a:cs typeface="Times New Roman" panose="02020603050405020304" pitchFamily="18" charset="0"/>
            </a:rPr>
            <a:t>2</a:t>
          </a:r>
          <a:r>
            <a:rPr lang="en-ID">
              <a:latin typeface="Times New Roman" panose="02020603050405020304" pitchFamily="18" charset="0"/>
              <a:cs typeface="Times New Roman" panose="02020603050405020304" pitchFamily="18" charset="0"/>
            </a:rPr>
            <a:t> Hari</a:t>
          </a:r>
        </a:p>
      </dgm:t>
    </dgm:pt>
    <dgm:pt modelId="{C3364B40-8DAE-4FAD-96A2-85C4880A559C}" type="parTrans" cxnId="{35A2BA97-8192-4311-950F-F058D7B6454B}">
      <dgm:prSet/>
      <dgm:spPr/>
      <dgm:t>
        <a:bodyPr/>
        <a:lstStyle/>
        <a:p>
          <a:endParaRPr lang="en-ID"/>
        </a:p>
      </dgm:t>
    </dgm:pt>
    <dgm:pt modelId="{47264BA5-A58B-499B-AE3D-99285A9A8072}" type="sibTrans" cxnId="{35A2BA97-8192-4311-950F-F058D7B6454B}">
      <dgm:prSet/>
      <dgm:spPr/>
      <dgm:t>
        <a:bodyPr/>
        <a:lstStyle/>
        <a:p>
          <a:endParaRPr lang="en-ID"/>
        </a:p>
      </dgm:t>
    </dgm:pt>
    <dgm:pt modelId="{4F383BC9-EBB3-4EC3-AE48-D787220BE4C2}">
      <dgm:prSet phldrT="[Text]"/>
      <dgm:spPr/>
      <dgm:t>
        <a:bodyPr/>
        <a:lstStyle/>
        <a:p>
          <a:r>
            <a:rPr lang="en-ID">
              <a:latin typeface="Times New Roman" panose="02020603050405020304" pitchFamily="18" charset="0"/>
              <a:cs typeface="Times New Roman" panose="02020603050405020304" pitchFamily="18" charset="0"/>
            </a:rPr>
            <a:t>Testing</a:t>
          </a:r>
        </a:p>
        <a:p>
          <a:r>
            <a:rPr lang="en-ID">
              <a:latin typeface="Times New Roman" panose="02020603050405020304" pitchFamily="18" charset="0"/>
              <a:cs typeface="Times New Roman" panose="02020603050405020304" pitchFamily="18" charset="0"/>
            </a:rPr>
            <a:t>3 Hari</a:t>
          </a:r>
        </a:p>
      </dgm:t>
    </dgm:pt>
    <dgm:pt modelId="{053990A1-4858-4AF7-9967-BBF5D9264DD6}" type="sibTrans" cxnId="{D2975EF1-E1B6-4349-BFCE-B3F5E6F1EEB4}">
      <dgm:prSet/>
      <dgm:spPr/>
      <dgm:t>
        <a:bodyPr/>
        <a:lstStyle/>
        <a:p>
          <a:endParaRPr lang="en-ID"/>
        </a:p>
      </dgm:t>
    </dgm:pt>
    <dgm:pt modelId="{71AFA1DB-571A-442A-90C6-3398B33252D8}" type="parTrans" cxnId="{D2975EF1-E1B6-4349-BFCE-B3F5E6F1EEB4}">
      <dgm:prSet/>
      <dgm:spPr/>
      <dgm:t>
        <a:bodyPr/>
        <a:lstStyle/>
        <a:p>
          <a:endParaRPr lang="en-ID"/>
        </a:p>
      </dgm:t>
    </dgm:pt>
    <dgm:pt modelId="{1E650F1E-0856-484B-B1E1-BD3A33483F83}">
      <dgm:prSet phldrT="[Text]"/>
      <dgm:spPr/>
      <dgm:t>
        <a:bodyPr/>
        <a:lstStyle/>
        <a:p>
          <a:r>
            <a:rPr lang="en-ID">
              <a:latin typeface="Times New Roman" panose="02020603050405020304" pitchFamily="18" charset="0"/>
              <a:cs typeface="Times New Roman" panose="02020603050405020304" pitchFamily="18" charset="0"/>
            </a:rPr>
            <a:t>Koding</a:t>
          </a:r>
        </a:p>
        <a:p>
          <a:r>
            <a:rPr lang="en-ID">
              <a:latin typeface="Times New Roman" panose="02020603050405020304" pitchFamily="18" charset="0"/>
              <a:cs typeface="Times New Roman" panose="02020603050405020304" pitchFamily="18" charset="0"/>
            </a:rPr>
            <a:t>1</a:t>
          </a:r>
          <a:r>
            <a:rPr lang="id-ID">
              <a:latin typeface="Times New Roman" panose="02020603050405020304" pitchFamily="18" charset="0"/>
              <a:cs typeface="Times New Roman" panose="02020603050405020304" pitchFamily="18" charset="0"/>
            </a:rPr>
            <a:t>5</a:t>
          </a:r>
          <a:r>
            <a:rPr lang="en-ID">
              <a:latin typeface="Times New Roman" panose="02020603050405020304" pitchFamily="18" charset="0"/>
              <a:cs typeface="Times New Roman" panose="02020603050405020304" pitchFamily="18" charset="0"/>
            </a:rPr>
            <a:t> Hari</a:t>
          </a:r>
        </a:p>
      </dgm:t>
    </dgm:pt>
    <dgm:pt modelId="{799A9FA8-60D2-4263-8F6A-4F8BC3C13E2B}" type="sibTrans" cxnId="{004955F0-814D-4994-873C-19ACBDF0D9AE}">
      <dgm:prSet/>
      <dgm:spPr/>
      <dgm:t>
        <a:bodyPr/>
        <a:lstStyle/>
        <a:p>
          <a:endParaRPr lang="en-ID"/>
        </a:p>
      </dgm:t>
    </dgm:pt>
    <dgm:pt modelId="{5A5A8C1C-1ED1-4A4E-ACE8-05344A63491D}" type="parTrans" cxnId="{004955F0-814D-4994-873C-19ACBDF0D9AE}">
      <dgm:prSet/>
      <dgm:spPr/>
      <dgm:t>
        <a:bodyPr/>
        <a:lstStyle/>
        <a:p>
          <a:endParaRPr lang="en-ID"/>
        </a:p>
      </dgm:t>
    </dgm:pt>
    <dgm:pt modelId="{4AC4DDA6-4C1F-4022-AE74-7735B4ECC424}">
      <dgm:prSet/>
      <dgm:spPr/>
      <dgm:t>
        <a:bodyPr/>
        <a:lstStyle/>
        <a:p>
          <a:r>
            <a:rPr lang="en-ID">
              <a:latin typeface="Times New Roman" panose="02020603050405020304" pitchFamily="18" charset="0"/>
              <a:cs typeface="Times New Roman" panose="02020603050405020304" pitchFamily="18" charset="0"/>
            </a:rPr>
            <a:t>Memahami kerja sistem </a:t>
          </a:r>
        </a:p>
      </dgm:t>
    </dgm:pt>
    <dgm:pt modelId="{2F13BE5B-1A28-4E92-A6C0-DC350B8ADDED}" type="parTrans" cxnId="{D5CBCEA4-4A02-415E-843A-59350900B151}">
      <dgm:prSet/>
      <dgm:spPr/>
      <dgm:t>
        <a:bodyPr/>
        <a:lstStyle/>
        <a:p>
          <a:endParaRPr lang="en-ID"/>
        </a:p>
      </dgm:t>
    </dgm:pt>
    <dgm:pt modelId="{672E93B0-40A9-4BE4-AFFA-031120A14880}" type="sibTrans" cxnId="{D5CBCEA4-4A02-415E-843A-59350900B151}">
      <dgm:prSet/>
      <dgm:spPr/>
      <dgm:t>
        <a:bodyPr/>
        <a:lstStyle/>
        <a:p>
          <a:endParaRPr lang="en-ID"/>
        </a:p>
      </dgm:t>
    </dgm:pt>
    <dgm:pt modelId="{5053570C-78B2-4D87-9267-488C7EA1E467}">
      <dgm:prSet/>
      <dgm:spPr/>
      <dgm:t>
        <a:bodyPr/>
        <a:lstStyle/>
        <a:p>
          <a:r>
            <a:rPr lang="en-ID">
              <a:latin typeface="Times New Roman" panose="02020603050405020304" pitchFamily="18" charset="0"/>
              <a:cs typeface="Times New Roman" panose="02020603050405020304" pitchFamily="18" charset="0"/>
            </a:rPr>
            <a:t>Analisa hasil</a:t>
          </a:r>
        </a:p>
      </dgm:t>
    </dgm:pt>
    <dgm:pt modelId="{DC29DBEF-915F-49E4-A6C5-EBEBB0DB0851}" type="parTrans" cxnId="{AAB417FF-6B12-46A1-AD14-1DB6B1BF2C5D}">
      <dgm:prSet/>
      <dgm:spPr/>
      <dgm:t>
        <a:bodyPr/>
        <a:lstStyle/>
        <a:p>
          <a:endParaRPr lang="en-ID"/>
        </a:p>
      </dgm:t>
    </dgm:pt>
    <dgm:pt modelId="{14EB8137-01C5-4C6A-8A17-E5665F2D4B51}" type="sibTrans" cxnId="{AAB417FF-6B12-46A1-AD14-1DB6B1BF2C5D}">
      <dgm:prSet/>
      <dgm:spPr/>
      <dgm:t>
        <a:bodyPr/>
        <a:lstStyle/>
        <a:p>
          <a:endParaRPr lang="en-ID"/>
        </a:p>
      </dgm:t>
    </dgm:pt>
    <dgm:pt modelId="{7FD3D820-9282-47EB-9074-1B319C2B2A2D}" type="pres">
      <dgm:prSet presAssocID="{EE15DED4-3B58-46C3-A8E2-5F304AF3F984}" presName="hierChild1" presStyleCnt="0">
        <dgm:presLayoutVars>
          <dgm:orgChart val="1"/>
          <dgm:chPref val="1"/>
          <dgm:dir/>
          <dgm:animOne val="branch"/>
          <dgm:animLvl val="lvl"/>
          <dgm:resizeHandles/>
        </dgm:presLayoutVars>
      </dgm:prSet>
      <dgm:spPr/>
    </dgm:pt>
    <dgm:pt modelId="{688352EF-B6A9-4455-9E5F-4581EF3B34C2}" type="pres">
      <dgm:prSet presAssocID="{774E209E-DB73-40A3-BCFD-11245A228986}" presName="hierRoot1" presStyleCnt="0">
        <dgm:presLayoutVars>
          <dgm:hierBranch val="init"/>
        </dgm:presLayoutVars>
      </dgm:prSet>
      <dgm:spPr/>
    </dgm:pt>
    <dgm:pt modelId="{3ABBC6CA-B68D-4A5A-B0A3-F840B9D2F725}" type="pres">
      <dgm:prSet presAssocID="{774E209E-DB73-40A3-BCFD-11245A228986}" presName="rootComposite1" presStyleCnt="0"/>
      <dgm:spPr/>
    </dgm:pt>
    <dgm:pt modelId="{68BFFC00-6FDB-4C61-85D4-B26D1D8CA131}" type="pres">
      <dgm:prSet presAssocID="{774E209E-DB73-40A3-BCFD-11245A228986}" presName="rootText1" presStyleLbl="node0" presStyleIdx="0" presStyleCnt="1" custScaleX="211867" custScaleY="298290" custLinFactNeighborX="-15606" custLinFactNeighborY="-20616">
        <dgm:presLayoutVars>
          <dgm:chPref val="3"/>
        </dgm:presLayoutVars>
      </dgm:prSet>
      <dgm:spPr/>
    </dgm:pt>
    <dgm:pt modelId="{57A2FDDF-96DD-415E-B047-8B88A11D6953}" type="pres">
      <dgm:prSet presAssocID="{774E209E-DB73-40A3-BCFD-11245A228986}" presName="rootConnector1" presStyleLbl="node1" presStyleIdx="0" presStyleCnt="0"/>
      <dgm:spPr/>
    </dgm:pt>
    <dgm:pt modelId="{8DB47D6B-EC7B-4EAB-BB74-6C36329C8C8F}" type="pres">
      <dgm:prSet presAssocID="{774E209E-DB73-40A3-BCFD-11245A228986}" presName="hierChild2" presStyleCnt="0"/>
      <dgm:spPr/>
    </dgm:pt>
    <dgm:pt modelId="{DC02F803-1634-4BCC-9D31-6DE631909B27}" type="pres">
      <dgm:prSet presAssocID="{98ABA3A5-D075-4A65-B03D-60D4E10C11AD}" presName="Name37" presStyleLbl="parChTrans1D2" presStyleIdx="0" presStyleCnt="5"/>
      <dgm:spPr/>
    </dgm:pt>
    <dgm:pt modelId="{05D64BBC-05EF-44CF-9CAB-9DE8B8CF6A5E}" type="pres">
      <dgm:prSet presAssocID="{5DE2536E-DACB-4862-A88F-BB3CDE78F6BE}" presName="hierRoot2" presStyleCnt="0">
        <dgm:presLayoutVars>
          <dgm:hierBranch val="init"/>
        </dgm:presLayoutVars>
      </dgm:prSet>
      <dgm:spPr/>
    </dgm:pt>
    <dgm:pt modelId="{2CD75385-1608-48DA-8F11-CE989900982E}" type="pres">
      <dgm:prSet presAssocID="{5DE2536E-DACB-4862-A88F-BB3CDE78F6BE}" presName="rootComposite" presStyleCnt="0"/>
      <dgm:spPr/>
    </dgm:pt>
    <dgm:pt modelId="{08D40E40-3397-4D70-AA96-81DC76714E8B}" type="pres">
      <dgm:prSet presAssocID="{5DE2536E-DACB-4862-A88F-BB3CDE78F6BE}" presName="rootText" presStyleLbl="node2" presStyleIdx="0" presStyleCnt="5" custScaleX="145754" custScaleY="170047" custLinFactX="-9064" custLinFactNeighborX="-100000" custLinFactNeighborY="5084">
        <dgm:presLayoutVars>
          <dgm:chPref val="3"/>
        </dgm:presLayoutVars>
      </dgm:prSet>
      <dgm:spPr/>
    </dgm:pt>
    <dgm:pt modelId="{06FF4CE9-4434-4FD7-8A9E-B25409DFA334}" type="pres">
      <dgm:prSet presAssocID="{5DE2536E-DACB-4862-A88F-BB3CDE78F6BE}" presName="rootConnector" presStyleLbl="node2" presStyleIdx="0" presStyleCnt="5"/>
      <dgm:spPr/>
    </dgm:pt>
    <dgm:pt modelId="{DE6465BC-9A70-4793-9E51-AEF057EF5B01}" type="pres">
      <dgm:prSet presAssocID="{5DE2536E-DACB-4862-A88F-BB3CDE78F6BE}" presName="hierChild4" presStyleCnt="0"/>
      <dgm:spPr/>
    </dgm:pt>
    <dgm:pt modelId="{F01464DC-99CD-42A1-809D-48D92171F1E8}" type="pres">
      <dgm:prSet presAssocID="{33A8B44E-A2CE-4B75-8232-92FD11537B10}" presName="Name37" presStyleLbl="parChTrans1D3" presStyleIdx="0" presStyleCnt="12"/>
      <dgm:spPr/>
    </dgm:pt>
    <dgm:pt modelId="{E142C41C-B5CD-49D8-9488-4549F7D8CAC5}" type="pres">
      <dgm:prSet presAssocID="{C508EF86-DD32-4813-BDDC-BB1C958CAA17}" presName="hierRoot2" presStyleCnt="0">
        <dgm:presLayoutVars>
          <dgm:hierBranch val="init"/>
        </dgm:presLayoutVars>
      </dgm:prSet>
      <dgm:spPr/>
    </dgm:pt>
    <dgm:pt modelId="{58C9510F-8CF5-413D-A3A5-A99913959411}" type="pres">
      <dgm:prSet presAssocID="{C508EF86-DD32-4813-BDDC-BB1C958CAA17}" presName="rootComposite" presStyleCnt="0"/>
      <dgm:spPr/>
    </dgm:pt>
    <dgm:pt modelId="{909B46CB-2C82-4530-A8EB-C4A6EF29D4CD}" type="pres">
      <dgm:prSet presAssocID="{C508EF86-DD32-4813-BDDC-BB1C958CAA17}" presName="rootText" presStyleLbl="node3" presStyleIdx="0" presStyleCnt="12" custScaleX="145754" custScaleY="170047" custLinFactNeighborX="-84912" custLinFactNeighborY="-2032">
        <dgm:presLayoutVars>
          <dgm:chPref val="3"/>
        </dgm:presLayoutVars>
      </dgm:prSet>
      <dgm:spPr/>
    </dgm:pt>
    <dgm:pt modelId="{675E327E-204D-4C42-AEF5-446B3D266D63}" type="pres">
      <dgm:prSet presAssocID="{C508EF86-DD32-4813-BDDC-BB1C958CAA17}" presName="rootConnector" presStyleLbl="node3" presStyleIdx="0" presStyleCnt="12"/>
      <dgm:spPr/>
    </dgm:pt>
    <dgm:pt modelId="{B785FB29-0F6E-4567-B1BB-AB02ABDD4479}" type="pres">
      <dgm:prSet presAssocID="{C508EF86-DD32-4813-BDDC-BB1C958CAA17}" presName="hierChild4" presStyleCnt="0"/>
      <dgm:spPr/>
    </dgm:pt>
    <dgm:pt modelId="{D045E5A6-3832-400B-95A8-53F5A4C45585}" type="pres">
      <dgm:prSet presAssocID="{C508EF86-DD32-4813-BDDC-BB1C958CAA17}" presName="hierChild5" presStyleCnt="0"/>
      <dgm:spPr/>
    </dgm:pt>
    <dgm:pt modelId="{A6FED72C-234E-47A8-B5C6-759A7E8D4F28}" type="pres">
      <dgm:prSet presAssocID="{2F13BE5B-1A28-4E92-A6C0-DC350B8ADDED}" presName="Name37" presStyleLbl="parChTrans1D3" presStyleIdx="1" presStyleCnt="12"/>
      <dgm:spPr/>
    </dgm:pt>
    <dgm:pt modelId="{ECB8DF6C-3200-4553-9115-BD3D0FB53FAC}" type="pres">
      <dgm:prSet presAssocID="{4AC4DDA6-4C1F-4022-AE74-7735B4ECC424}" presName="hierRoot2" presStyleCnt="0">
        <dgm:presLayoutVars>
          <dgm:hierBranch val="init"/>
        </dgm:presLayoutVars>
      </dgm:prSet>
      <dgm:spPr/>
    </dgm:pt>
    <dgm:pt modelId="{8C33CF52-7470-4ED8-A763-3CA7A5CE0712}" type="pres">
      <dgm:prSet presAssocID="{4AC4DDA6-4C1F-4022-AE74-7735B4ECC424}" presName="rootComposite" presStyleCnt="0"/>
      <dgm:spPr/>
    </dgm:pt>
    <dgm:pt modelId="{6E368E49-72B6-4724-B758-8643673D3FEA}" type="pres">
      <dgm:prSet presAssocID="{4AC4DDA6-4C1F-4022-AE74-7735B4ECC424}" presName="rootText" presStyleLbl="node3" presStyleIdx="1" presStyleCnt="12" custScaleX="145754" custScaleY="170047" custLinFactNeighborX="-84912" custLinFactNeighborY="-2032">
        <dgm:presLayoutVars>
          <dgm:chPref val="3"/>
        </dgm:presLayoutVars>
      </dgm:prSet>
      <dgm:spPr/>
    </dgm:pt>
    <dgm:pt modelId="{8C7AA115-8FDF-4CF7-86A9-15251616AC66}" type="pres">
      <dgm:prSet presAssocID="{4AC4DDA6-4C1F-4022-AE74-7735B4ECC424}" presName="rootConnector" presStyleLbl="node3" presStyleIdx="1" presStyleCnt="12"/>
      <dgm:spPr/>
    </dgm:pt>
    <dgm:pt modelId="{05A68DA2-4F69-4A5C-8B78-DDBBE6BCD558}" type="pres">
      <dgm:prSet presAssocID="{4AC4DDA6-4C1F-4022-AE74-7735B4ECC424}" presName="hierChild4" presStyleCnt="0"/>
      <dgm:spPr/>
    </dgm:pt>
    <dgm:pt modelId="{72233973-8554-4466-AD97-B6512527F16D}" type="pres">
      <dgm:prSet presAssocID="{4AC4DDA6-4C1F-4022-AE74-7735B4ECC424}" presName="hierChild5" presStyleCnt="0"/>
      <dgm:spPr/>
    </dgm:pt>
    <dgm:pt modelId="{198A45D0-D336-4A7F-9723-3F6CCDCD3742}" type="pres">
      <dgm:prSet presAssocID="{DC29DBEF-915F-49E4-A6C5-EBEBB0DB0851}" presName="Name37" presStyleLbl="parChTrans1D3" presStyleIdx="2" presStyleCnt="12"/>
      <dgm:spPr/>
    </dgm:pt>
    <dgm:pt modelId="{365E377C-5492-4842-9A47-2A5C2B7AEF05}" type="pres">
      <dgm:prSet presAssocID="{5053570C-78B2-4D87-9267-488C7EA1E467}" presName="hierRoot2" presStyleCnt="0">
        <dgm:presLayoutVars>
          <dgm:hierBranch val="init"/>
        </dgm:presLayoutVars>
      </dgm:prSet>
      <dgm:spPr/>
    </dgm:pt>
    <dgm:pt modelId="{29A7CCA1-8EBF-49FC-9A21-218840EB29FC}" type="pres">
      <dgm:prSet presAssocID="{5053570C-78B2-4D87-9267-488C7EA1E467}" presName="rootComposite" presStyleCnt="0"/>
      <dgm:spPr/>
    </dgm:pt>
    <dgm:pt modelId="{7A66F6C0-537C-422E-A134-535BD0E47966}" type="pres">
      <dgm:prSet presAssocID="{5053570C-78B2-4D87-9267-488C7EA1E467}" presName="rootText" presStyleLbl="node3" presStyleIdx="2" presStyleCnt="12" custScaleX="145754" custScaleY="170047" custLinFactNeighborX="-84912" custLinFactNeighborY="-2032">
        <dgm:presLayoutVars>
          <dgm:chPref val="3"/>
        </dgm:presLayoutVars>
      </dgm:prSet>
      <dgm:spPr/>
    </dgm:pt>
    <dgm:pt modelId="{C33EC1C9-F97A-407E-BC95-FE357DBE50FD}" type="pres">
      <dgm:prSet presAssocID="{5053570C-78B2-4D87-9267-488C7EA1E467}" presName="rootConnector" presStyleLbl="node3" presStyleIdx="2" presStyleCnt="12"/>
      <dgm:spPr/>
    </dgm:pt>
    <dgm:pt modelId="{2A634A41-052A-4B62-92AE-B86B1CF8809E}" type="pres">
      <dgm:prSet presAssocID="{5053570C-78B2-4D87-9267-488C7EA1E467}" presName="hierChild4" presStyleCnt="0"/>
      <dgm:spPr/>
    </dgm:pt>
    <dgm:pt modelId="{B2FA0E28-138C-43F4-9A55-A3BDE3A60130}" type="pres">
      <dgm:prSet presAssocID="{5053570C-78B2-4D87-9267-488C7EA1E467}" presName="hierChild5" presStyleCnt="0"/>
      <dgm:spPr/>
    </dgm:pt>
    <dgm:pt modelId="{E09FBD18-C651-4737-89FF-BC4E9DDEE9DC}" type="pres">
      <dgm:prSet presAssocID="{759D7BBC-41D9-4A54-ADCE-3864F78AACF5}" presName="Name37" presStyleLbl="parChTrans1D3" presStyleIdx="3" presStyleCnt="12"/>
      <dgm:spPr/>
    </dgm:pt>
    <dgm:pt modelId="{217EAA16-F95C-47BC-BB41-725C669DB92C}" type="pres">
      <dgm:prSet presAssocID="{33A7FEF1-2F83-4719-ACCB-62A1C4B20DBE}" presName="hierRoot2" presStyleCnt="0">
        <dgm:presLayoutVars>
          <dgm:hierBranch val="init"/>
        </dgm:presLayoutVars>
      </dgm:prSet>
      <dgm:spPr/>
    </dgm:pt>
    <dgm:pt modelId="{0F642D74-DDD2-463D-930C-E3DCAFC44505}" type="pres">
      <dgm:prSet presAssocID="{33A7FEF1-2F83-4719-ACCB-62A1C4B20DBE}" presName="rootComposite" presStyleCnt="0"/>
      <dgm:spPr/>
    </dgm:pt>
    <dgm:pt modelId="{5EB80FF6-A297-4478-AE5F-3FDA96F3D401}" type="pres">
      <dgm:prSet presAssocID="{33A7FEF1-2F83-4719-ACCB-62A1C4B20DBE}" presName="rootText" presStyleLbl="node3" presStyleIdx="3" presStyleCnt="12" custScaleX="145754" custScaleY="170047" custLinFactNeighborX="-84912" custLinFactNeighborY="-2032">
        <dgm:presLayoutVars>
          <dgm:chPref val="3"/>
        </dgm:presLayoutVars>
      </dgm:prSet>
      <dgm:spPr/>
    </dgm:pt>
    <dgm:pt modelId="{54428603-F481-4DB5-8C02-6ADE4DC40A23}" type="pres">
      <dgm:prSet presAssocID="{33A7FEF1-2F83-4719-ACCB-62A1C4B20DBE}" presName="rootConnector" presStyleLbl="node3" presStyleIdx="3" presStyleCnt="12"/>
      <dgm:spPr/>
    </dgm:pt>
    <dgm:pt modelId="{EE753C4A-AABC-4C90-92E3-6938B5D972E6}" type="pres">
      <dgm:prSet presAssocID="{33A7FEF1-2F83-4719-ACCB-62A1C4B20DBE}" presName="hierChild4" presStyleCnt="0"/>
      <dgm:spPr/>
    </dgm:pt>
    <dgm:pt modelId="{5050021F-DC90-4614-AF33-55097B798555}" type="pres">
      <dgm:prSet presAssocID="{33A7FEF1-2F83-4719-ACCB-62A1C4B20DBE}" presName="hierChild5" presStyleCnt="0"/>
      <dgm:spPr/>
    </dgm:pt>
    <dgm:pt modelId="{116575F6-FEE7-41C3-BD6E-79079858C886}" type="pres">
      <dgm:prSet presAssocID="{5DE2536E-DACB-4862-A88F-BB3CDE78F6BE}" presName="hierChild5" presStyleCnt="0"/>
      <dgm:spPr/>
    </dgm:pt>
    <dgm:pt modelId="{A6BC35E1-C1C6-4B4F-989F-7C4AE6F50B57}" type="pres">
      <dgm:prSet presAssocID="{2E44EFF1-53C7-4CC0-85E7-62DC4031F791}" presName="Name37" presStyleLbl="parChTrans1D2" presStyleIdx="1" presStyleCnt="5"/>
      <dgm:spPr/>
    </dgm:pt>
    <dgm:pt modelId="{7A78B931-FA22-43CF-B2B1-41977232FF31}" type="pres">
      <dgm:prSet presAssocID="{1E962035-EA7F-42A6-ADF9-312E461EDB3D}" presName="hierRoot2" presStyleCnt="0">
        <dgm:presLayoutVars>
          <dgm:hierBranch val="init"/>
        </dgm:presLayoutVars>
      </dgm:prSet>
      <dgm:spPr/>
    </dgm:pt>
    <dgm:pt modelId="{305215E1-F776-4BDB-A077-7D75AB4E5D85}" type="pres">
      <dgm:prSet presAssocID="{1E962035-EA7F-42A6-ADF9-312E461EDB3D}" presName="rootComposite" presStyleCnt="0"/>
      <dgm:spPr/>
    </dgm:pt>
    <dgm:pt modelId="{7FC11B80-1560-4AAA-9DDE-ECDD0C320254}" type="pres">
      <dgm:prSet presAssocID="{1E962035-EA7F-42A6-ADF9-312E461EDB3D}" presName="rootText" presStyleLbl="node2" presStyleIdx="1" presStyleCnt="5" custScaleX="145754" custScaleY="170047" custLinFactNeighborX="-57464" custLinFactNeighborY="583">
        <dgm:presLayoutVars>
          <dgm:chPref val="3"/>
        </dgm:presLayoutVars>
      </dgm:prSet>
      <dgm:spPr/>
    </dgm:pt>
    <dgm:pt modelId="{198A2EF2-F9F4-4021-800D-024DE387071B}" type="pres">
      <dgm:prSet presAssocID="{1E962035-EA7F-42A6-ADF9-312E461EDB3D}" presName="rootConnector" presStyleLbl="node2" presStyleIdx="1" presStyleCnt="5"/>
      <dgm:spPr/>
    </dgm:pt>
    <dgm:pt modelId="{D8C9A5CE-51F4-40C6-AC28-AE2E624AF2FF}" type="pres">
      <dgm:prSet presAssocID="{1E962035-EA7F-42A6-ADF9-312E461EDB3D}" presName="hierChild4" presStyleCnt="0"/>
      <dgm:spPr/>
    </dgm:pt>
    <dgm:pt modelId="{7CED4E7E-908F-46E6-A1E8-15CC83E5AF9A}" type="pres">
      <dgm:prSet presAssocID="{F62AABB4-6DF7-4569-AE49-041CFED1BB63}" presName="Name37" presStyleLbl="parChTrans1D3" presStyleIdx="4" presStyleCnt="12"/>
      <dgm:spPr/>
    </dgm:pt>
    <dgm:pt modelId="{78EFB925-25C4-46A4-9D43-32D4CE4379A4}" type="pres">
      <dgm:prSet presAssocID="{63854AFC-35B8-49E3-AC74-C177B062F480}" presName="hierRoot2" presStyleCnt="0">
        <dgm:presLayoutVars>
          <dgm:hierBranch val="init"/>
        </dgm:presLayoutVars>
      </dgm:prSet>
      <dgm:spPr/>
    </dgm:pt>
    <dgm:pt modelId="{26D092E4-C382-42CB-9660-45B2C9A79BB9}" type="pres">
      <dgm:prSet presAssocID="{63854AFC-35B8-49E3-AC74-C177B062F480}" presName="rootComposite" presStyleCnt="0"/>
      <dgm:spPr/>
    </dgm:pt>
    <dgm:pt modelId="{4C2B872F-165F-41F9-841A-FCE5E6B4BDDB}" type="pres">
      <dgm:prSet presAssocID="{63854AFC-35B8-49E3-AC74-C177B062F480}" presName="rootText" presStyleLbl="node3" presStyleIdx="4" presStyleCnt="12" custScaleX="145754" custScaleY="170047" custLinFactNeighborX="-57894" custLinFactNeighborY="7432">
        <dgm:presLayoutVars>
          <dgm:chPref val="3"/>
        </dgm:presLayoutVars>
      </dgm:prSet>
      <dgm:spPr/>
    </dgm:pt>
    <dgm:pt modelId="{4E56B0A0-408A-487C-BD6F-C5B119705E03}" type="pres">
      <dgm:prSet presAssocID="{63854AFC-35B8-49E3-AC74-C177B062F480}" presName="rootConnector" presStyleLbl="node3" presStyleIdx="4" presStyleCnt="12"/>
      <dgm:spPr/>
    </dgm:pt>
    <dgm:pt modelId="{89EE5C6D-B6E9-4FC1-AF3E-01A303AC2335}" type="pres">
      <dgm:prSet presAssocID="{63854AFC-35B8-49E3-AC74-C177B062F480}" presName="hierChild4" presStyleCnt="0"/>
      <dgm:spPr/>
    </dgm:pt>
    <dgm:pt modelId="{60DB0DD8-EA22-4BD9-A338-724EB1824905}" type="pres">
      <dgm:prSet presAssocID="{63854AFC-35B8-49E3-AC74-C177B062F480}" presName="hierChild5" presStyleCnt="0"/>
      <dgm:spPr/>
    </dgm:pt>
    <dgm:pt modelId="{2F963CA4-76C7-4C14-BE3E-517F5DFB5D22}" type="pres">
      <dgm:prSet presAssocID="{FB27E4AD-CD52-4790-988B-EC5D93770C00}" presName="Name37" presStyleLbl="parChTrans1D3" presStyleIdx="5" presStyleCnt="12"/>
      <dgm:spPr/>
    </dgm:pt>
    <dgm:pt modelId="{589340BF-EEB1-4DE0-974F-728C47EACB92}" type="pres">
      <dgm:prSet presAssocID="{DB5BA07B-5161-42E4-BCF1-ACE6491BD11A}" presName="hierRoot2" presStyleCnt="0">
        <dgm:presLayoutVars>
          <dgm:hierBranch val="init"/>
        </dgm:presLayoutVars>
      </dgm:prSet>
      <dgm:spPr/>
    </dgm:pt>
    <dgm:pt modelId="{C87FE03A-26D3-40B0-9CB5-57CF0D9D9911}" type="pres">
      <dgm:prSet presAssocID="{DB5BA07B-5161-42E4-BCF1-ACE6491BD11A}" presName="rootComposite" presStyleCnt="0"/>
      <dgm:spPr/>
    </dgm:pt>
    <dgm:pt modelId="{A8CC9930-A123-463B-B616-37C3927A0608}" type="pres">
      <dgm:prSet presAssocID="{DB5BA07B-5161-42E4-BCF1-ACE6491BD11A}" presName="rootText" presStyleLbl="node3" presStyleIdx="5" presStyleCnt="12" custScaleX="145754" custScaleY="170047" custLinFactNeighborX="-56198" custLinFactNeighborY="10315">
        <dgm:presLayoutVars>
          <dgm:chPref val="3"/>
        </dgm:presLayoutVars>
      </dgm:prSet>
      <dgm:spPr/>
    </dgm:pt>
    <dgm:pt modelId="{EEECC6CB-6FAF-4914-BD61-11CC9887F304}" type="pres">
      <dgm:prSet presAssocID="{DB5BA07B-5161-42E4-BCF1-ACE6491BD11A}" presName="rootConnector" presStyleLbl="node3" presStyleIdx="5" presStyleCnt="12"/>
      <dgm:spPr/>
    </dgm:pt>
    <dgm:pt modelId="{3D0EA2FC-307F-41A7-9E62-16EA76B61C62}" type="pres">
      <dgm:prSet presAssocID="{DB5BA07B-5161-42E4-BCF1-ACE6491BD11A}" presName="hierChild4" presStyleCnt="0"/>
      <dgm:spPr/>
    </dgm:pt>
    <dgm:pt modelId="{FA421546-C51D-4A4E-8B05-9E3E5495DC04}" type="pres">
      <dgm:prSet presAssocID="{DB5BA07B-5161-42E4-BCF1-ACE6491BD11A}" presName="hierChild5" presStyleCnt="0"/>
      <dgm:spPr/>
    </dgm:pt>
    <dgm:pt modelId="{E650F618-3862-4AF8-83F0-273C9F4B4414}" type="pres">
      <dgm:prSet presAssocID="{1E962035-EA7F-42A6-ADF9-312E461EDB3D}" presName="hierChild5" presStyleCnt="0"/>
      <dgm:spPr/>
    </dgm:pt>
    <dgm:pt modelId="{DF93CE30-A9B1-4238-867E-63FA7351F13D}" type="pres">
      <dgm:prSet presAssocID="{5A5A8C1C-1ED1-4A4E-ACE8-05344A63491D}" presName="Name37" presStyleLbl="parChTrans1D2" presStyleIdx="2" presStyleCnt="5"/>
      <dgm:spPr/>
    </dgm:pt>
    <dgm:pt modelId="{3697C362-19C1-4530-B8D6-FC193F8A4A3A}" type="pres">
      <dgm:prSet presAssocID="{1E650F1E-0856-484B-B1E1-BD3A33483F83}" presName="hierRoot2" presStyleCnt="0">
        <dgm:presLayoutVars>
          <dgm:hierBranch val="init"/>
        </dgm:presLayoutVars>
      </dgm:prSet>
      <dgm:spPr/>
    </dgm:pt>
    <dgm:pt modelId="{C568F61B-CAD4-403B-9298-792B3889A16A}" type="pres">
      <dgm:prSet presAssocID="{1E650F1E-0856-484B-B1E1-BD3A33483F83}" presName="rootComposite" presStyleCnt="0"/>
      <dgm:spPr/>
    </dgm:pt>
    <dgm:pt modelId="{2A8BB491-5BA3-4280-8DB8-A0430B0235D0}" type="pres">
      <dgm:prSet presAssocID="{1E650F1E-0856-484B-B1E1-BD3A33483F83}" presName="rootText" presStyleLbl="node2" presStyleIdx="2" presStyleCnt="5" custScaleX="145754" custScaleY="170047" custLinFactNeighborX="-23928" custLinFactNeighborY="173">
        <dgm:presLayoutVars>
          <dgm:chPref val="3"/>
        </dgm:presLayoutVars>
      </dgm:prSet>
      <dgm:spPr/>
    </dgm:pt>
    <dgm:pt modelId="{2687FC2C-200F-45E5-AA87-0C7B7F0776BC}" type="pres">
      <dgm:prSet presAssocID="{1E650F1E-0856-484B-B1E1-BD3A33483F83}" presName="rootConnector" presStyleLbl="node2" presStyleIdx="2" presStyleCnt="5"/>
      <dgm:spPr/>
    </dgm:pt>
    <dgm:pt modelId="{A227568C-6655-4B76-BD81-9DE80868D0DA}" type="pres">
      <dgm:prSet presAssocID="{1E650F1E-0856-484B-B1E1-BD3A33483F83}" presName="hierChild4" presStyleCnt="0"/>
      <dgm:spPr/>
    </dgm:pt>
    <dgm:pt modelId="{CE6E52FC-5AEB-4DC8-96D2-85C36124E6D3}" type="pres">
      <dgm:prSet presAssocID="{5609DF9E-BF1A-4A4D-9337-21853CFED5DD}" presName="Name37" presStyleLbl="parChTrans1D3" presStyleIdx="6" presStyleCnt="12"/>
      <dgm:spPr/>
    </dgm:pt>
    <dgm:pt modelId="{70E77584-E208-4C51-A09C-BCED03EE4312}" type="pres">
      <dgm:prSet presAssocID="{9DDB9F68-6B2E-4BAF-A58F-21DC5870F9B2}" presName="hierRoot2" presStyleCnt="0">
        <dgm:presLayoutVars>
          <dgm:hierBranch val="init"/>
        </dgm:presLayoutVars>
      </dgm:prSet>
      <dgm:spPr/>
    </dgm:pt>
    <dgm:pt modelId="{C2363A9A-1B83-4BC2-A84D-00DD381501C7}" type="pres">
      <dgm:prSet presAssocID="{9DDB9F68-6B2E-4BAF-A58F-21DC5870F9B2}" presName="rootComposite" presStyleCnt="0"/>
      <dgm:spPr/>
    </dgm:pt>
    <dgm:pt modelId="{FABBF985-8A92-4B71-BBB6-C9AA439EDF10}" type="pres">
      <dgm:prSet presAssocID="{9DDB9F68-6B2E-4BAF-A58F-21DC5870F9B2}" presName="rootText" presStyleLbl="node3" presStyleIdx="6" presStyleCnt="12" custScaleX="145754" custScaleY="170047" custLinFactNeighborX="-22706" custLinFactNeighborY="654">
        <dgm:presLayoutVars>
          <dgm:chPref val="3"/>
        </dgm:presLayoutVars>
      </dgm:prSet>
      <dgm:spPr/>
    </dgm:pt>
    <dgm:pt modelId="{070E0AA5-FE08-40CC-8B5B-B2ACB20CEE3C}" type="pres">
      <dgm:prSet presAssocID="{9DDB9F68-6B2E-4BAF-A58F-21DC5870F9B2}" presName="rootConnector" presStyleLbl="node3" presStyleIdx="6" presStyleCnt="12"/>
      <dgm:spPr/>
    </dgm:pt>
    <dgm:pt modelId="{4D596D13-9F03-4D5B-97EC-652710483850}" type="pres">
      <dgm:prSet presAssocID="{9DDB9F68-6B2E-4BAF-A58F-21DC5870F9B2}" presName="hierChild4" presStyleCnt="0"/>
      <dgm:spPr/>
    </dgm:pt>
    <dgm:pt modelId="{45696742-D576-4825-8496-9CF4F4412C8A}" type="pres">
      <dgm:prSet presAssocID="{9DDB9F68-6B2E-4BAF-A58F-21DC5870F9B2}" presName="hierChild5" presStyleCnt="0"/>
      <dgm:spPr/>
    </dgm:pt>
    <dgm:pt modelId="{096C0989-C4F4-44F5-A1C8-C48B18CCCE73}" type="pres">
      <dgm:prSet presAssocID="{AD261FB6-7364-4E87-B5F1-7A5E1BBCA42A}" presName="Name37" presStyleLbl="parChTrans1D3" presStyleIdx="7" presStyleCnt="12"/>
      <dgm:spPr/>
    </dgm:pt>
    <dgm:pt modelId="{38939AA1-21A3-47B4-9CDD-4D4C37B3996D}" type="pres">
      <dgm:prSet presAssocID="{78B3789F-72BA-47EF-8011-18FBB70638E1}" presName="hierRoot2" presStyleCnt="0">
        <dgm:presLayoutVars>
          <dgm:hierBranch val="init"/>
        </dgm:presLayoutVars>
      </dgm:prSet>
      <dgm:spPr/>
    </dgm:pt>
    <dgm:pt modelId="{032DF6A2-A53E-41A7-B052-26509EF32B73}" type="pres">
      <dgm:prSet presAssocID="{78B3789F-72BA-47EF-8011-18FBB70638E1}" presName="rootComposite" presStyleCnt="0"/>
      <dgm:spPr/>
    </dgm:pt>
    <dgm:pt modelId="{A9F6C046-2394-4565-A4C8-B5799EB31E55}" type="pres">
      <dgm:prSet presAssocID="{78B3789F-72BA-47EF-8011-18FBB70638E1}" presName="rootText" presStyleLbl="node3" presStyleIdx="7" presStyleCnt="12" custScaleX="145754" custScaleY="170047" custLinFactNeighborX="-22706" custLinFactNeighborY="654">
        <dgm:presLayoutVars>
          <dgm:chPref val="3"/>
        </dgm:presLayoutVars>
      </dgm:prSet>
      <dgm:spPr/>
    </dgm:pt>
    <dgm:pt modelId="{E72A8112-712E-4230-A7F3-906358E6B675}" type="pres">
      <dgm:prSet presAssocID="{78B3789F-72BA-47EF-8011-18FBB70638E1}" presName="rootConnector" presStyleLbl="node3" presStyleIdx="7" presStyleCnt="12"/>
      <dgm:spPr/>
    </dgm:pt>
    <dgm:pt modelId="{9F9F2640-DE07-4A8C-B87E-58AAF7A6A8A5}" type="pres">
      <dgm:prSet presAssocID="{78B3789F-72BA-47EF-8011-18FBB70638E1}" presName="hierChild4" presStyleCnt="0"/>
      <dgm:spPr/>
    </dgm:pt>
    <dgm:pt modelId="{ED8C14DF-8B5A-4E45-B655-4EE7F1566F68}" type="pres">
      <dgm:prSet presAssocID="{78B3789F-72BA-47EF-8011-18FBB70638E1}" presName="hierChild5" presStyleCnt="0"/>
      <dgm:spPr/>
    </dgm:pt>
    <dgm:pt modelId="{39739068-BBFC-4D9E-BB8A-8BDDBA238CC7}" type="pres">
      <dgm:prSet presAssocID="{68F545FE-AC51-4BEB-847D-3E9D8D83C0B2}" presName="Name37" presStyleLbl="parChTrans1D3" presStyleIdx="8" presStyleCnt="12"/>
      <dgm:spPr/>
    </dgm:pt>
    <dgm:pt modelId="{B68D2CFE-DAF4-48BB-8C2C-81F1258536B3}" type="pres">
      <dgm:prSet presAssocID="{5E087C9E-7651-47A4-81EE-100E8D471142}" presName="hierRoot2" presStyleCnt="0">
        <dgm:presLayoutVars>
          <dgm:hierBranch val="init"/>
        </dgm:presLayoutVars>
      </dgm:prSet>
      <dgm:spPr/>
    </dgm:pt>
    <dgm:pt modelId="{72A01451-73E5-40BE-BCEF-377F2B9C4279}" type="pres">
      <dgm:prSet presAssocID="{5E087C9E-7651-47A4-81EE-100E8D471142}" presName="rootComposite" presStyleCnt="0"/>
      <dgm:spPr/>
    </dgm:pt>
    <dgm:pt modelId="{DD7399C2-3DC6-4907-AE98-E7CE551386E0}" type="pres">
      <dgm:prSet presAssocID="{5E087C9E-7651-47A4-81EE-100E8D471142}" presName="rootText" presStyleLbl="node3" presStyleIdx="8" presStyleCnt="12" custScaleX="145754" custScaleY="170047" custLinFactNeighborX="-22706" custLinFactNeighborY="654">
        <dgm:presLayoutVars>
          <dgm:chPref val="3"/>
        </dgm:presLayoutVars>
      </dgm:prSet>
      <dgm:spPr/>
    </dgm:pt>
    <dgm:pt modelId="{7EA6CF11-C0D3-4133-ACDC-409EEDC53599}" type="pres">
      <dgm:prSet presAssocID="{5E087C9E-7651-47A4-81EE-100E8D471142}" presName="rootConnector" presStyleLbl="node3" presStyleIdx="8" presStyleCnt="12"/>
      <dgm:spPr/>
    </dgm:pt>
    <dgm:pt modelId="{D3E39C35-9125-46A3-ACD9-A1127DB104BA}" type="pres">
      <dgm:prSet presAssocID="{5E087C9E-7651-47A4-81EE-100E8D471142}" presName="hierChild4" presStyleCnt="0"/>
      <dgm:spPr/>
    </dgm:pt>
    <dgm:pt modelId="{DE41A1B3-493A-4305-8AC6-450F714EF8EC}" type="pres">
      <dgm:prSet presAssocID="{5E087C9E-7651-47A4-81EE-100E8D471142}" presName="hierChild5" presStyleCnt="0"/>
      <dgm:spPr/>
    </dgm:pt>
    <dgm:pt modelId="{DBC99B96-8120-4BD1-90DC-1F01C3EE26E9}" type="pres">
      <dgm:prSet presAssocID="{3F2FBE1B-CCC4-483F-9359-A50BD2978FDC}" presName="Name37" presStyleLbl="parChTrans1D3" presStyleIdx="9" presStyleCnt="12"/>
      <dgm:spPr/>
    </dgm:pt>
    <dgm:pt modelId="{5B782D6F-359A-4FFA-8E9E-7723211B736E}" type="pres">
      <dgm:prSet presAssocID="{80E25929-E6B5-4E18-A1FA-65C68A128AFC}" presName="hierRoot2" presStyleCnt="0">
        <dgm:presLayoutVars>
          <dgm:hierBranch val="init"/>
        </dgm:presLayoutVars>
      </dgm:prSet>
      <dgm:spPr/>
    </dgm:pt>
    <dgm:pt modelId="{B530D163-66DC-4AB3-AB8D-01837BFA44DC}" type="pres">
      <dgm:prSet presAssocID="{80E25929-E6B5-4E18-A1FA-65C68A128AFC}" presName="rootComposite" presStyleCnt="0"/>
      <dgm:spPr/>
    </dgm:pt>
    <dgm:pt modelId="{B1F52368-BDBC-4866-814B-2FE1F90FA82B}" type="pres">
      <dgm:prSet presAssocID="{80E25929-E6B5-4E18-A1FA-65C68A128AFC}" presName="rootText" presStyleLbl="node3" presStyleIdx="9" presStyleCnt="12" custScaleX="145754" custScaleY="170047" custLinFactNeighborX="-22706" custLinFactNeighborY="654">
        <dgm:presLayoutVars>
          <dgm:chPref val="3"/>
        </dgm:presLayoutVars>
      </dgm:prSet>
      <dgm:spPr/>
    </dgm:pt>
    <dgm:pt modelId="{D3FD3093-A8B4-402C-9460-F997FD653E4F}" type="pres">
      <dgm:prSet presAssocID="{80E25929-E6B5-4E18-A1FA-65C68A128AFC}" presName="rootConnector" presStyleLbl="node3" presStyleIdx="9" presStyleCnt="12"/>
      <dgm:spPr/>
    </dgm:pt>
    <dgm:pt modelId="{23438628-FDC6-4939-9C87-3EA31A2764EF}" type="pres">
      <dgm:prSet presAssocID="{80E25929-E6B5-4E18-A1FA-65C68A128AFC}" presName="hierChild4" presStyleCnt="0"/>
      <dgm:spPr/>
    </dgm:pt>
    <dgm:pt modelId="{2C2D8F8B-A6D1-4449-872B-9E1745DF87AF}" type="pres">
      <dgm:prSet presAssocID="{80E25929-E6B5-4E18-A1FA-65C68A128AFC}" presName="hierChild5" presStyleCnt="0"/>
      <dgm:spPr/>
    </dgm:pt>
    <dgm:pt modelId="{26328AAE-CA72-4706-BAE0-01346E2A8123}" type="pres">
      <dgm:prSet presAssocID="{1E650F1E-0856-484B-B1E1-BD3A33483F83}" presName="hierChild5" presStyleCnt="0"/>
      <dgm:spPr/>
    </dgm:pt>
    <dgm:pt modelId="{3558429C-BDA3-4552-8B55-98C640CEBDF9}" type="pres">
      <dgm:prSet presAssocID="{71AFA1DB-571A-442A-90C6-3398B33252D8}" presName="Name37" presStyleLbl="parChTrans1D2" presStyleIdx="3" presStyleCnt="5"/>
      <dgm:spPr/>
    </dgm:pt>
    <dgm:pt modelId="{DADABA9C-14C1-4D6D-981D-515A3A8D3597}" type="pres">
      <dgm:prSet presAssocID="{4F383BC9-EBB3-4EC3-AE48-D787220BE4C2}" presName="hierRoot2" presStyleCnt="0">
        <dgm:presLayoutVars>
          <dgm:hierBranch val="init"/>
        </dgm:presLayoutVars>
      </dgm:prSet>
      <dgm:spPr/>
    </dgm:pt>
    <dgm:pt modelId="{F6D86305-0E10-4DCC-AE5F-6419AE2E2000}" type="pres">
      <dgm:prSet presAssocID="{4F383BC9-EBB3-4EC3-AE48-D787220BE4C2}" presName="rootComposite" presStyleCnt="0"/>
      <dgm:spPr/>
    </dgm:pt>
    <dgm:pt modelId="{63CF1C28-6EAB-498F-8819-18B91C47C1A2}" type="pres">
      <dgm:prSet presAssocID="{4F383BC9-EBB3-4EC3-AE48-D787220BE4C2}" presName="rootText" presStyleLbl="node2" presStyleIdx="3" presStyleCnt="5" custScaleX="145754" custScaleY="170047" custLinFactNeighborX="28761" custLinFactNeighborY="1841">
        <dgm:presLayoutVars>
          <dgm:chPref val="3"/>
        </dgm:presLayoutVars>
      </dgm:prSet>
      <dgm:spPr/>
    </dgm:pt>
    <dgm:pt modelId="{A1F36693-4A06-4BBB-AD19-57A64C9BF09A}" type="pres">
      <dgm:prSet presAssocID="{4F383BC9-EBB3-4EC3-AE48-D787220BE4C2}" presName="rootConnector" presStyleLbl="node2" presStyleIdx="3" presStyleCnt="5"/>
      <dgm:spPr/>
    </dgm:pt>
    <dgm:pt modelId="{F32D5A8E-0332-4BF2-8903-B01DDB06CC20}" type="pres">
      <dgm:prSet presAssocID="{4F383BC9-EBB3-4EC3-AE48-D787220BE4C2}" presName="hierChild4" presStyleCnt="0"/>
      <dgm:spPr/>
    </dgm:pt>
    <dgm:pt modelId="{D87FA374-471D-4CA5-8781-5D930FF6BE16}" type="pres">
      <dgm:prSet presAssocID="{38C36C7B-7444-427F-94ED-D6D1664F5898}" presName="Name37" presStyleLbl="parChTrans1D3" presStyleIdx="10" presStyleCnt="12"/>
      <dgm:spPr/>
    </dgm:pt>
    <dgm:pt modelId="{AC2AEB48-9C7A-400D-94A8-3A0263FEC920}" type="pres">
      <dgm:prSet presAssocID="{A0F040D3-9F48-47F1-AF4D-3D1DF47891D8}" presName="hierRoot2" presStyleCnt="0">
        <dgm:presLayoutVars>
          <dgm:hierBranch val="init"/>
        </dgm:presLayoutVars>
      </dgm:prSet>
      <dgm:spPr/>
    </dgm:pt>
    <dgm:pt modelId="{B09823CA-58E4-40E1-9DD1-623B5536238F}" type="pres">
      <dgm:prSet presAssocID="{A0F040D3-9F48-47F1-AF4D-3D1DF47891D8}" presName="rootComposite" presStyleCnt="0"/>
      <dgm:spPr/>
    </dgm:pt>
    <dgm:pt modelId="{032FB7D7-C085-4D2E-80AC-D6AF089F57D6}" type="pres">
      <dgm:prSet presAssocID="{A0F040D3-9F48-47F1-AF4D-3D1DF47891D8}" presName="rootText" presStyleLbl="node3" presStyleIdx="10" presStyleCnt="12" custScaleX="145754" custScaleY="170047" custLinFactNeighborX="27651" custLinFactNeighborY="2322">
        <dgm:presLayoutVars>
          <dgm:chPref val="3"/>
        </dgm:presLayoutVars>
      </dgm:prSet>
      <dgm:spPr/>
    </dgm:pt>
    <dgm:pt modelId="{144041CB-D970-4E95-9303-DF8F41A6784E}" type="pres">
      <dgm:prSet presAssocID="{A0F040D3-9F48-47F1-AF4D-3D1DF47891D8}" presName="rootConnector" presStyleLbl="node3" presStyleIdx="10" presStyleCnt="12"/>
      <dgm:spPr/>
    </dgm:pt>
    <dgm:pt modelId="{C31B9824-616A-45D7-9C37-E297230E7E79}" type="pres">
      <dgm:prSet presAssocID="{A0F040D3-9F48-47F1-AF4D-3D1DF47891D8}" presName="hierChild4" presStyleCnt="0"/>
      <dgm:spPr/>
    </dgm:pt>
    <dgm:pt modelId="{E6FC1EA7-36DD-4570-9849-EC63FD7DE26D}" type="pres">
      <dgm:prSet presAssocID="{A0F040D3-9F48-47F1-AF4D-3D1DF47891D8}" presName="hierChild5" presStyleCnt="0"/>
      <dgm:spPr/>
    </dgm:pt>
    <dgm:pt modelId="{9FB1D329-4CE9-4073-BB89-70F8DB6B945B}" type="pres">
      <dgm:prSet presAssocID="{A095101A-F1D2-4338-9E8E-2949F0C07500}" presName="Name37" presStyleLbl="parChTrans1D3" presStyleIdx="11" presStyleCnt="12"/>
      <dgm:spPr/>
    </dgm:pt>
    <dgm:pt modelId="{684E257F-6FB5-4CA0-A0F6-70C15E860C90}" type="pres">
      <dgm:prSet presAssocID="{530A5772-54C7-48D4-91FF-181DF3EE5075}" presName="hierRoot2" presStyleCnt="0">
        <dgm:presLayoutVars>
          <dgm:hierBranch val="init"/>
        </dgm:presLayoutVars>
      </dgm:prSet>
      <dgm:spPr/>
    </dgm:pt>
    <dgm:pt modelId="{7A451DB8-5B94-47DA-B221-EDA50D71633E}" type="pres">
      <dgm:prSet presAssocID="{530A5772-54C7-48D4-91FF-181DF3EE5075}" presName="rootComposite" presStyleCnt="0"/>
      <dgm:spPr/>
    </dgm:pt>
    <dgm:pt modelId="{B826E85B-D3AF-4FB2-BFF6-9DA41152700F}" type="pres">
      <dgm:prSet presAssocID="{530A5772-54C7-48D4-91FF-181DF3EE5075}" presName="rootText" presStyleLbl="node3" presStyleIdx="11" presStyleCnt="12" custScaleX="145754" custScaleY="170047" custLinFactNeighborX="27651" custLinFactNeighborY="2322">
        <dgm:presLayoutVars>
          <dgm:chPref val="3"/>
        </dgm:presLayoutVars>
      </dgm:prSet>
      <dgm:spPr/>
    </dgm:pt>
    <dgm:pt modelId="{ADC2D3F3-5EA2-4D10-BD47-022D6281A394}" type="pres">
      <dgm:prSet presAssocID="{530A5772-54C7-48D4-91FF-181DF3EE5075}" presName="rootConnector" presStyleLbl="node3" presStyleIdx="11" presStyleCnt="12"/>
      <dgm:spPr/>
    </dgm:pt>
    <dgm:pt modelId="{0017EEAF-09D8-42F5-964C-EC30E76B0887}" type="pres">
      <dgm:prSet presAssocID="{530A5772-54C7-48D4-91FF-181DF3EE5075}" presName="hierChild4" presStyleCnt="0"/>
      <dgm:spPr/>
    </dgm:pt>
    <dgm:pt modelId="{0A331481-6CE5-42B6-AD84-1D4A742818E1}" type="pres">
      <dgm:prSet presAssocID="{530A5772-54C7-48D4-91FF-181DF3EE5075}" presName="hierChild5" presStyleCnt="0"/>
      <dgm:spPr/>
    </dgm:pt>
    <dgm:pt modelId="{66064265-3863-464E-BD01-C175862D6C33}" type="pres">
      <dgm:prSet presAssocID="{4F383BC9-EBB3-4EC3-AE48-D787220BE4C2}" presName="hierChild5" presStyleCnt="0"/>
      <dgm:spPr/>
    </dgm:pt>
    <dgm:pt modelId="{866A7C7C-EACA-483F-9819-1ABDC92CA2ED}" type="pres">
      <dgm:prSet presAssocID="{C3364B40-8DAE-4FAD-96A2-85C4880A559C}" presName="Name37" presStyleLbl="parChTrans1D2" presStyleIdx="4" presStyleCnt="5"/>
      <dgm:spPr/>
    </dgm:pt>
    <dgm:pt modelId="{7815F214-5AC8-4F5B-889B-059AEC4F292A}" type="pres">
      <dgm:prSet presAssocID="{5DF95994-5E08-4090-88B9-5261CB496938}" presName="hierRoot2" presStyleCnt="0">
        <dgm:presLayoutVars>
          <dgm:hierBranch val="init"/>
        </dgm:presLayoutVars>
      </dgm:prSet>
      <dgm:spPr/>
    </dgm:pt>
    <dgm:pt modelId="{CE6772AC-F47C-4B12-B88C-2693C984869D}" type="pres">
      <dgm:prSet presAssocID="{5DF95994-5E08-4090-88B9-5261CB496938}" presName="rootComposite" presStyleCnt="0"/>
      <dgm:spPr/>
    </dgm:pt>
    <dgm:pt modelId="{57037B52-E582-4FED-8037-0BC49F9D6AEB}" type="pres">
      <dgm:prSet presAssocID="{5DF95994-5E08-4090-88B9-5261CB496938}" presName="rootText" presStyleLbl="node2" presStyleIdx="4" presStyleCnt="5" custScaleX="145754" custScaleY="170047" custLinFactX="12653" custLinFactNeighborX="100000" custLinFactNeighborY="664">
        <dgm:presLayoutVars>
          <dgm:chPref val="3"/>
        </dgm:presLayoutVars>
      </dgm:prSet>
      <dgm:spPr/>
    </dgm:pt>
    <dgm:pt modelId="{EEE6117C-5CC3-48FF-8642-5CE20743B40E}" type="pres">
      <dgm:prSet presAssocID="{5DF95994-5E08-4090-88B9-5261CB496938}" presName="rootConnector" presStyleLbl="node2" presStyleIdx="4" presStyleCnt="5"/>
      <dgm:spPr/>
    </dgm:pt>
    <dgm:pt modelId="{FCBDCEEA-AD28-45F8-B6EA-EA5CC7DD49E0}" type="pres">
      <dgm:prSet presAssocID="{5DF95994-5E08-4090-88B9-5261CB496938}" presName="hierChild4" presStyleCnt="0"/>
      <dgm:spPr/>
    </dgm:pt>
    <dgm:pt modelId="{FC93D961-D45E-42B5-8665-8005560016D1}" type="pres">
      <dgm:prSet presAssocID="{5DF95994-5E08-4090-88B9-5261CB496938}" presName="hierChild5" presStyleCnt="0"/>
      <dgm:spPr/>
    </dgm:pt>
    <dgm:pt modelId="{1A1FDF77-8DB3-4B67-AD6E-BF0E69784304}" type="pres">
      <dgm:prSet presAssocID="{774E209E-DB73-40A3-BCFD-11245A228986}" presName="hierChild3" presStyleCnt="0"/>
      <dgm:spPr/>
    </dgm:pt>
  </dgm:ptLst>
  <dgm:cxnLst>
    <dgm:cxn modelId="{641CAD04-C9F2-43DE-9E2B-18ACE7D99272}" type="presOf" srcId="{5E087C9E-7651-47A4-81EE-100E8D471142}" destId="{DD7399C2-3DC6-4907-AE98-E7CE551386E0}" srcOrd="0" destOrd="0" presId="urn:microsoft.com/office/officeart/2005/8/layout/orgChart1"/>
    <dgm:cxn modelId="{9B3D0206-CC0C-4E03-A419-A3A0B22258ED}" srcId="{4F383BC9-EBB3-4EC3-AE48-D787220BE4C2}" destId="{A0F040D3-9F48-47F1-AF4D-3D1DF47891D8}" srcOrd="0" destOrd="0" parTransId="{38C36C7B-7444-427F-94ED-D6D1664F5898}" sibTransId="{21D3B3CD-9DB7-4107-9EDA-992A52233DC6}"/>
    <dgm:cxn modelId="{24E5C006-BC6A-4E43-9AA5-CC235B5C76CF}" type="presOf" srcId="{5053570C-78B2-4D87-9267-488C7EA1E467}" destId="{7A66F6C0-537C-422E-A134-535BD0E47966}" srcOrd="0" destOrd="0" presId="urn:microsoft.com/office/officeart/2005/8/layout/orgChart1"/>
    <dgm:cxn modelId="{955DF009-B508-4368-A591-2D9F7671A236}" type="presOf" srcId="{AD261FB6-7364-4E87-B5F1-7A5E1BBCA42A}" destId="{096C0989-C4F4-44F5-A1C8-C48B18CCCE73}" srcOrd="0" destOrd="0" presId="urn:microsoft.com/office/officeart/2005/8/layout/orgChart1"/>
    <dgm:cxn modelId="{A6ABF316-5CAE-4CE6-9082-32DF2BB7DFE1}" type="presOf" srcId="{78B3789F-72BA-47EF-8011-18FBB70638E1}" destId="{E72A8112-712E-4230-A7F3-906358E6B675}" srcOrd="1" destOrd="0" presId="urn:microsoft.com/office/officeart/2005/8/layout/orgChart1"/>
    <dgm:cxn modelId="{F1487119-96BB-424F-9F3E-30CC48376F2E}" srcId="{774E209E-DB73-40A3-BCFD-11245A228986}" destId="{1E962035-EA7F-42A6-ADF9-312E461EDB3D}" srcOrd="1" destOrd="0" parTransId="{2E44EFF1-53C7-4CC0-85E7-62DC4031F791}" sibTransId="{A1D22010-2DA0-4162-9B79-89E1995739E0}"/>
    <dgm:cxn modelId="{CD0D7F1E-9D95-44B0-943E-BA2E7720C696}" srcId="{1E962035-EA7F-42A6-ADF9-312E461EDB3D}" destId="{DB5BA07B-5161-42E4-BCF1-ACE6491BD11A}" srcOrd="1" destOrd="0" parTransId="{FB27E4AD-CD52-4790-988B-EC5D93770C00}" sibTransId="{22C3C69E-C205-42BE-A77B-B9AFE9FD9C65}"/>
    <dgm:cxn modelId="{C3924A22-DD6D-4388-B063-3AD38A05AD0D}" srcId="{1E650F1E-0856-484B-B1E1-BD3A33483F83}" destId="{80E25929-E6B5-4E18-A1FA-65C68A128AFC}" srcOrd="3" destOrd="0" parTransId="{3F2FBE1B-CCC4-483F-9359-A50BD2978FDC}" sibTransId="{17CD4CC7-BA1E-418C-BD00-51D912B2859F}"/>
    <dgm:cxn modelId="{75615F2A-2AF9-42DF-A18C-6125BCF97BA7}" type="presOf" srcId="{5DE2536E-DACB-4862-A88F-BB3CDE78F6BE}" destId="{08D40E40-3397-4D70-AA96-81DC76714E8B}" srcOrd="0" destOrd="0" presId="urn:microsoft.com/office/officeart/2005/8/layout/orgChart1"/>
    <dgm:cxn modelId="{19CE372B-43A1-431B-9138-E0971348CFD8}" type="presOf" srcId="{71AFA1DB-571A-442A-90C6-3398B33252D8}" destId="{3558429C-BDA3-4552-8B55-98C640CEBDF9}" srcOrd="0" destOrd="0" presId="urn:microsoft.com/office/officeart/2005/8/layout/orgChart1"/>
    <dgm:cxn modelId="{25FFE432-4CDE-4864-8893-3302635D682B}" type="presOf" srcId="{DB5BA07B-5161-42E4-BCF1-ACE6491BD11A}" destId="{EEECC6CB-6FAF-4914-BD61-11CC9887F304}" srcOrd="1" destOrd="0" presId="urn:microsoft.com/office/officeart/2005/8/layout/orgChart1"/>
    <dgm:cxn modelId="{D9714534-9C3B-4073-98B2-4655F70726FC}" srcId="{1E962035-EA7F-42A6-ADF9-312E461EDB3D}" destId="{63854AFC-35B8-49E3-AC74-C177B062F480}" srcOrd="0" destOrd="0" parTransId="{F62AABB4-6DF7-4569-AE49-041CFED1BB63}" sibTransId="{63D2C29B-B64F-42A3-B2A8-10E458840C4D}"/>
    <dgm:cxn modelId="{0D2BA936-410B-4F8E-8B14-C6E4B94FE5F5}" type="presOf" srcId="{F62AABB4-6DF7-4569-AE49-041CFED1BB63}" destId="{7CED4E7E-908F-46E6-A1E8-15CC83E5AF9A}" srcOrd="0" destOrd="0" presId="urn:microsoft.com/office/officeart/2005/8/layout/orgChart1"/>
    <dgm:cxn modelId="{2DC5D836-ADB9-405F-AC81-56C2B0EA1FE6}" type="presOf" srcId="{5E087C9E-7651-47A4-81EE-100E8D471142}" destId="{7EA6CF11-C0D3-4133-ACDC-409EEDC53599}" srcOrd="1" destOrd="0" presId="urn:microsoft.com/office/officeart/2005/8/layout/orgChart1"/>
    <dgm:cxn modelId="{AFD10938-8135-4E9B-90B2-D60BDFD393C2}" type="presOf" srcId="{C508EF86-DD32-4813-BDDC-BB1C958CAA17}" destId="{675E327E-204D-4C42-AEF5-446B3D266D63}" srcOrd="1" destOrd="0" presId="urn:microsoft.com/office/officeart/2005/8/layout/orgChart1"/>
    <dgm:cxn modelId="{9381523C-D6CB-46FB-B56A-F073398D12C7}" srcId="{5DE2536E-DACB-4862-A88F-BB3CDE78F6BE}" destId="{C508EF86-DD32-4813-BDDC-BB1C958CAA17}" srcOrd="0" destOrd="0" parTransId="{33A8B44E-A2CE-4B75-8232-92FD11537B10}" sibTransId="{AF0E3FC8-B201-4EE1-B160-28F20F522FBB}"/>
    <dgm:cxn modelId="{A5CD373D-0469-4506-814A-D4915BCEADC2}" type="presOf" srcId="{1E962035-EA7F-42A6-ADF9-312E461EDB3D}" destId="{7FC11B80-1560-4AAA-9DDE-ECDD0C320254}" srcOrd="0" destOrd="0" presId="urn:microsoft.com/office/officeart/2005/8/layout/orgChart1"/>
    <dgm:cxn modelId="{6E24CB3D-ED79-4443-B7F2-E6805D6030D0}" type="presOf" srcId="{4AC4DDA6-4C1F-4022-AE74-7735B4ECC424}" destId="{6E368E49-72B6-4724-B758-8643673D3FEA}" srcOrd="0" destOrd="0" presId="urn:microsoft.com/office/officeart/2005/8/layout/orgChart1"/>
    <dgm:cxn modelId="{01BF3E40-CD49-4DDA-9292-E6179145B800}" type="presOf" srcId="{1E962035-EA7F-42A6-ADF9-312E461EDB3D}" destId="{198A2EF2-F9F4-4021-800D-024DE387071B}" srcOrd="1" destOrd="0" presId="urn:microsoft.com/office/officeart/2005/8/layout/orgChart1"/>
    <dgm:cxn modelId="{AD487360-343F-4FB1-9F07-C4CB5FE3FB44}" type="presOf" srcId="{530A5772-54C7-48D4-91FF-181DF3EE5075}" destId="{B826E85B-D3AF-4FB2-BFF6-9DA41152700F}" srcOrd="0" destOrd="0" presId="urn:microsoft.com/office/officeart/2005/8/layout/orgChart1"/>
    <dgm:cxn modelId="{F4B8634F-6842-411B-927A-B4BFFA1061A0}" type="presOf" srcId="{38C36C7B-7444-427F-94ED-D6D1664F5898}" destId="{D87FA374-471D-4CA5-8781-5D930FF6BE16}" srcOrd="0" destOrd="0" presId="urn:microsoft.com/office/officeart/2005/8/layout/orgChart1"/>
    <dgm:cxn modelId="{CB02C06F-A243-44BF-8512-346F301BB494}" type="presOf" srcId="{80E25929-E6B5-4E18-A1FA-65C68A128AFC}" destId="{D3FD3093-A8B4-402C-9460-F997FD653E4F}" srcOrd="1" destOrd="0" presId="urn:microsoft.com/office/officeart/2005/8/layout/orgChart1"/>
    <dgm:cxn modelId="{F67B2750-4C63-42A7-91F3-521C389793C4}" srcId="{774E209E-DB73-40A3-BCFD-11245A228986}" destId="{5DE2536E-DACB-4862-A88F-BB3CDE78F6BE}" srcOrd="0" destOrd="0" parTransId="{98ABA3A5-D075-4A65-B03D-60D4E10C11AD}" sibTransId="{341341D2-1D31-450F-A5AB-09141F650F6B}"/>
    <dgm:cxn modelId="{AEFBB555-775B-4A58-84B5-AF6FAF111E1E}" type="presOf" srcId="{EE15DED4-3B58-46C3-A8E2-5F304AF3F984}" destId="{7FD3D820-9282-47EB-9074-1B319C2B2A2D}" srcOrd="0" destOrd="0" presId="urn:microsoft.com/office/officeart/2005/8/layout/orgChart1"/>
    <dgm:cxn modelId="{1AED6E77-DF95-4791-A653-5C8BBBE5E896}" type="presOf" srcId="{33A7FEF1-2F83-4719-ACCB-62A1C4B20DBE}" destId="{54428603-F481-4DB5-8C02-6ADE4DC40A23}" srcOrd="1" destOrd="0" presId="urn:microsoft.com/office/officeart/2005/8/layout/orgChart1"/>
    <dgm:cxn modelId="{AA2BED57-A7E0-42CF-9AC8-169224D49F7D}" type="presOf" srcId="{9DDB9F68-6B2E-4BAF-A58F-21DC5870F9B2}" destId="{070E0AA5-FE08-40CC-8B5B-B2ACB20CEE3C}" srcOrd="1" destOrd="0" presId="urn:microsoft.com/office/officeart/2005/8/layout/orgChart1"/>
    <dgm:cxn modelId="{EA2E7779-A2B1-4F55-AE82-14AD7CFBD5F0}" type="presOf" srcId="{5DF95994-5E08-4090-88B9-5261CB496938}" destId="{57037B52-E582-4FED-8037-0BC49F9D6AEB}" srcOrd="0" destOrd="0" presId="urn:microsoft.com/office/officeart/2005/8/layout/orgChart1"/>
    <dgm:cxn modelId="{D717EC7D-C7E4-4E40-B72A-21565BD2543F}" srcId="{4F383BC9-EBB3-4EC3-AE48-D787220BE4C2}" destId="{530A5772-54C7-48D4-91FF-181DF3EE5075}" srcOrd="1" destOrd="0" parTransId="{A095101A-F1D2-4338-9E8E-2949F0C07500}" sibTransId="{E2F19137-9352-4DB2-976C-0E8A1E6F3F4E}"/>
    <dgm:cxn modelId="{4C5C3982-B488-4275-8108-0E7738E7C7EA}" type="presOf" srcId="{98ABA3A5-D075-4A65-B03D-60D4E10C11AD}" destId="{DC02F803-1634-4BCC-9D31-6DE631909B27}" srcOrd="0" destOrd="0" presId="urn:microsoft.com/office/officeart/2005/8/layout/orgChart1"/>
    <dgm:cxn modelId="{F163DE82-4038-45FC-8769-F88A19997150}" type="presOf" srcId="{68F545FE-AC51-4BEB-847D-3E9D8D83C0B2}" destId="{39739068-BBFC-4D9E-BB8A-8BDDBA238CC7}" srcOrd="0" destOrd="0" presId="urn:microsoft.com/office/officeart/2005/8/layout/orgChart1"/>
    <dgm:cxn modelId="{DBF71F87-F733-4049-87A7-5F89FD777045}" type="presOf" srcId="{33A7FEF1-2F83-4719-ACCB-62A1C4B20DBE}" destId="{5EB80FF6-A297-4478-AE5F-3FDA96F3D401}" srcOrd="0" destOrd="0" presId="urn:microsoft.com/office/officeart/2005/8/layout/orgChart1"/>
    <dgm:cxn modelId="{DA92D888-A7C9-4536-A311-612C56CAB9C2}" srcId="{5DE2536E-DACB-4862-A88F-BB3CDE78F6BE}" destId="{33A7FEF1-2F83-4719-ACCB-62A1C4B20DBE}" srcOrd="3" destOrd="0" parTransId="{759D7BBC-41D9-4A54-ADCE-3864F78AACF5}" sibTransId="{21A9E33E-C87E-40B4-AFDD-EBA92052034F}"/>
    <dgm:cxn modelId="{6D8E058B-4200-4060-B21F-81E297F03D58}" type="presOf" srcId="{5DF95994-5E08-4090-88B9-5261CB496938}" destId="{EEE6117C-5CC3-48FF-8642-5CE20743B40E}" srcOrd="1" destOrd="0" presId="urn:microsoft.com/office/officeart/2005/8/layout/orgChart1"/>
    <dgm:cxn modelId="{499DFE8B-64E1-44B6-89AB-88127A2E9F1E}" type="presOf" srcId="{5609DF9E-BF1A-4A4D-9337-21853CFED5DD}" destId="{CE6E52FC-5AEB-4DC8-96D2-85C36124E6D3}" srcOrd="0" destOrd="0" presId="urn:microsoft.com/office/officeart/2005/8/layout/orgChart1"/>
    <dgm:cxn modelId="{9E5D9B95-D5CC-48C7-8BB9-39C6C3ABB404}" srcId="{1E650F1E-0856-484B-B1E1-BD3A33483F83}" destId="{5E087C9E-7651-47A4-81EE-100E8D471142}" srcOrd="2" destOrd="0" parTransId="{68F545FE-AC51-4BEB-847D-3E9D8D83C0B2}" sibTransId="{15F87548-8F05-4BC1-BB89-37A762C421BC}"/>
    <dgm:cxn modelId="{35A2BA97-8192-4311-950F-F058D7B6454B}" srcId="{774E209E-DB73-40A3-BCFD-11245A228986}" destId="{5DF95994-5E08-4090-88B9-5261CB496938}" srcOrd="4" destOrd="0" parTransId="{C3364B40-8DAE-4FAD-96A2-85C4880A559C}" sibTransId="{47264BA5-A58B-499B-AE3D-99285A9A8072}"/>
    <dgm:cxn modelId="{D5CBCEA4-4A02-415E-843A-59350900B151}" srcId="{5DE2536E-DACB-4862-A88F-BB3CDE78F6BE}" destId="{4AC4DDA6-4C1F-4022-AE74-7735B4ECC424}" srcOrd="1" destOrd="0" parTransId="{2F13BE5B-1A28-4E92-A6C0-DC350B8ADDED}" sibTransId="{672E93B0-40A9-4BE4-AFFA-031120A14880}"/>
    <dgm:cxn modelId="{60BD03A9-F3D6-44BD-83EE-D85D02A20175}" type="presOf" srcId="{9DDB9F68-6B2E-4BAF-A58F-21DC5870F9B2}" destId="{FABBF985-8A92-4B71-BBB6-C9AA439EDF10}" srcOrd="0" destOrd="0" presId="urn:microsoft.com/office/officeart/2005/8/layout/orgChart1"/>
    <dgm:cxn modelId="{898A42A9-3382-4B2B-817E-291C4366B2FF}" srcId="{1E650F1E-0856-484B-B1E1-BD3A33483F83}" destId="{78B3789F-72BA-47EF-8011-18FBB70638E1}" srcOrd="1" destOrd="0" parTransId="{AD261FB6-7364-4E87-B5F1-7A5E1BBCA42A}" sibTransId="{D1EEEF66-8DCA-4931-9220-024833EB5EF8}"/>
    <dgm:cxn modelId="{DA5EF5A9-C081-482C-92C5-51ED87D9C765}" type="presOf" srcId="{774E209E-DB73-40A3-BCFD-11245A228986}" destId="{68BFFC00-6FDB-4C61-85D4-B26D1D8CA131}" srcOrd="0" destOrd="0" presId="urn:microsoft.com/office/officeart/2005/8/layout/orgChart1"/>
    <dgm:cxn modelId="{A6D2FCAE-954D-489A-87D0-58AAAD92B718}" type="presOf" srcId="{4AC4DDA6-4C1F-4022-AE74-7735B4ECC424}" destId="{8C7AA115-8FDF-4CF7-86A9-15251616AC66}" srcOrd="1" destOrd="0" presId="urn:microsoft.com/office/officeart/2005/8/layout/orgChart1"/>
    <dgm:cxn modelId="{62FBF9B2-6DE8-4559-A089-8B7DC97CEADD}" type="presOf" srcId="{C508EF86-DD32-4813-BDDC-BB1C958CAA17}" destId="{909B46CB-2C82-4530-A8EB-C4A6EF29D4CD}" srcOrd="0" destOrd="0" presId="urn:microsoft.com/office/officeart/2005/8/layout/orgChart1"/>
    <dgm:cxn modelId="{CFEBB7C0-88BC-433D-986D-224F8F61F276}" type="presOf" srcId="{33A8B44E-A2CE-4B75-8232-92FD11537B10}" destId="{F01464DC-99CD-42A1-809D-48D92171F1E8}" srcOrd="0" destOrd="0" presId="urn:microsoft.com/office/officeart/2005/8/layout/orgChart1"/>
    <dgm:cxn modelId="{A60137C3-60AB-48E1-B44B-9A931A3B493A}" type="presOf" srcId="{DB5BA07B-5161-42E4-BCF1-ACE6491BD11A}" destId="{A8CC9930-A123-463B-B616-37C3927A0608}" srcOrd="0" destOrd="0" presId="urn:microsoft.com/office/officeart/2005/8/layout/orgChart1"/>
    <dgm:cxn modelId="{84A5C6C4-BAA9-4631-8F16-58935AA9490A}" type="presOf" srcId="{5053570C-78B2-4D87-9267-488C7EA1E467}" destId="{C33EC1C9-F97A-407E-BC95-FE357DBE50FD}" srcOrd="1" destOrd="0" presId="urn:microsoft.com/office/officeart/2005/8/layout/orgChart1"/>
    <dgm:cxn modelId="{8F56F4C4-8D69-4086-B22C-B34B4B6A5371}" type="presOf" srcId="{530A5772-54C7-48D4-91FF-181DF3EE5075}" destId="{ADC2D3F3-5EA2-4D10-BD47-022D6281A394}" srcOrd="1" destOrd="0" presId="urn:microsoft.com/office/officeart/2005/8/layout/orgChart1"/>
    <dgm:cxn modelId="{8CDC4FCE-5FF4-4832-850D-8AEEAD061CB8}" srcId="{1E650F1E-0856-484B-B1E1-BD3A33483F83}" destId="{9DDB9F68-6B2E-4BAF-A58F-21DC5870F9B2}" srcOrd="0" destOrd="0" parTransId="{5609DF9E-BF1A-4A4D-9337-21853CFED5DD}" sibTransId="{8FA7C80E-F05B-4A3B-BB64-3CE7DA94F279}"/>
    <dgm:cxn modelId="{F4D386CF-9F51-4FBA-9A19-AE944FAF42EA}" type="presOf" srcId="{A0F040D3-9F48-47F1-AF4D-3D1DF47891D8}" destId="{144041CB-D970-4E95-9303-DF8F41A6784E}" srcOrd="1" destOrd="0" presId="urn:microsoft.com/office/officeart/2005/8/layout/orgChart1"/>
    <dgm:cxn modelId="{C4B18ECF-D63D-4F41-B143-A74521277984}" type="presOf" srcId="{5DE2536E-DACB-4862-A88F-BB3CDE78F6BE}" destId="{06FF4CE9-4434-4FD7-8A9E-B25409DFA334}" srcOrd="1" destOrd="0" presId="urn:microsoft.com/office/officeart/2005/8/layout/orgChart1"/>
    <dgm:cxn modelId="{8E5B62D1-735C-4637-BCC5-115F45A215F0}" type="presOf" srcId="{1E650F1E-0856-484B-B1E1-BD3A33483F83}" destId="{2687FC2C-200F-45E5-AA87-0C7B7F0776BC}" srcOrd="1" destOrd="0" presId="urn:microsoft.com/office/officeart/2005/8/layout/orgChart1"/>
    <dgm:cxn modelId="{045F73D4-9FE5-4278-AD8F-18034E5771B7}" type="presOf" srcId="{759D7BBC-41D9-4A54-ADCE-3864F78AACF5}" destId="{E09FBD18-C651-4737-89FF-BC4E9DDEE9DC}" srcOrd="0" destOrd="0" presId="urn:microsoft.com/office/officeart/2005/8/layout/orgChart1"/>
    <dgm:cxn modelId="{650BD7D6-775C-4CA7-A5A1-756D50A9877C}" type="presOf" srcId="{A0F040D3-9F48-47F1-AF4D-3D1DF47891D8}" destId="{032FB7D7-C085-4D2E-80AC-D6AF089F57D6}" srcOrd="0" destOrd="0" presId="urn:microsoft.com/office/officeart/2005/8/layout/orgChart1"/>
    <dgm:cxn modelId="{DA3DC3DA-5771-4B4F-8644-8130FFE9CD60}" type="presOf" srcId="{80E25929-E6B5-4E18-A1FA-65C68A128AFC}" destId="{B1F52368-BDBC-4866-814B-2FE1F90FA82B}" srcOrd="0" destOrd="0" presId="urn:microsoft.com/office/officeart/2005/8/layout/orgChart1"/>
    <dgm:cxn modelId="{936873DE-307E-4212-944C-74F443F24339}" type="presOf" srcId="{3F2FBE1B-CCC4-483F-9359-A50BD2978FDC}" destId="{DBC99B96-8120-4BD1-90DC-1F01C3EE26E9}" srcOrd="0" destOrd="0" presId="urn:microsoft.com/office/officeart/2005/8/layout/orgChart1"/>
    <dgm:cxn modelId="{FB4680DE-D503-487E-885D-730FB7D84B66}" type="presOf" srcId="{4F383BC9-EBB3-4EC3-AE48-D787220BE4C2}" destId="{63CF1C28-6EAB-498F-8819-18B91C47C1A2}" srcOrd="0" destOrd="0" presId="urn:microsoft.com/office/officeart/2005/8/layout/orgChart1"/>
    <dgm:cxn modelId="{85BD53E0-DAC1-4FF2-B3BB-DBC02DE56EB6}" type="presOf" srcId="{78B3789F-72BA-47EF-8011-18FBB70638E1}" destId="{A9F6C046-2394-4565-A4C8-B5799EB31E55}" srcOrd="0" destOrd="0" presId="urn:microsoft.com/office/officeart/2005/8/layout/orgChart1"/>
    <dgm:cxn modelId="{B7F90AE7-7292-40CB-B43E-D522281D850F}" type="presOf" srcId="{4F383BC9-EBB3-4EC3-AE48-D787220BE4C2}" destId="{A1F36693-4A06-4BBB-AD19-57A64C9BF09A}" srcOrd="1" destOrd="0" presId="urn:microsoft.com/office/officeart/2005/8/layout/orgChart1"/>
    <dgm:cxn modelId="{224614EA-D81C-4B43-8D7A-5C4A963BE938}" type="presOf" srcId="{DC29DBEF-915F-49E4-A6C5-EBEBB0DB0851}" destId="{198A45D0-D336-4A7F-9723-3F6CCDCD3742}" srcOrd="0" destOrd="0" presId="urn:microsoft.com/office/officeart/2005/8/layout/orgChart1"/>
    <dgm:cxn modelId="{17F4FEEB-7A17-4502-931B-2D14EA202808}" type="presOf" srcId="{5A5A8C1C-1ED1-4A4E-ACE8-05344A63491D}" destId="{DF93CE30-A9B1-4238-867E-63FA7351F13D}" srcOrd="0" destOrd="0" presId="urn:microsoft.com/office/officeart/2005/8/layout/orgChart1"/>
    <dgm:cxn modelId="{4EEC0BEC-969A-4464-89E4-96F97E1053ED}" type="presOf" srcId="{63854AFC-35B8-49E3-AC74-C177B062F480}" destId="{4E56B0A0-408A-487C-BD6F-C5B119705E03}" srcOrd="1" destOrd="0" presId="urn:microsoft.com/office/officeart/2005/8/layout/orgChart1"/>
    <dgm:cxn modelId="{004955F0-814D-4994-873C-19ACBDF0D9AE}" srcId="{774E209E-DB73-40A3-BCFD-11245A228986}" destId="{1E650F1E-0856-484B-B1E1-BD3A33483F83}" srcOrd="2" destOrd="0" parTransId="{5A5A8C1C-1ED1-4A4E-ACE8-05344A63491D}" sibTransId="{799A9FA8-60D2-4263-8F6A-4F8BC3C13E2B}"/>
    <dgm:cxn modelId="{D2975EF1-E1B6-4349-BFCE-B3F5E6F1EEB4}" srcId="{774E209E-DB73-40A3-BCFD-11245A228986}" destId="{4F383BC9-EBB3-4EC3-AE48-D787220BE4C2}" srcOrd="3" destOrd="0" parTransId="{71AFA1DB-571A-442A-90C6-3398B33252D8}" sibTransId="{053990A1-4858-4AF7-9967-BBF5D9264DD6}"/>
    <dgm:cxn modelId="{C5A817F3-12D0-4244-BCC7-627832DB8F17}" type="presOf" srcId="{2E44EFF1-53C7-4CC0-85E7-62DC4031F791}" destId="{A6BC35E1-C1C6-4B4F-989F-7C4AE6F50B57}" srcOrd="0" destOrd="0" presId="urn:microsoft.com/office/officeart/2005/8/layout/orgChart1"/>
    <dgm:cxn modelId="{EAF632F3-3B3B-48AF-A8C8-1F1D0D958CB0}" type="presOf" srcId="{FB27E4AD-CD52-4790-988B-EC5D93770C00}" destId="{2F963CA4-76C7-4C14-BE3E-517F5DFB5D22}" srcOrd="0" destOrd="0" presId="urn:microsoft.com/office/officeart/2005/8/layout/orgChart1"/>
    <dgm:cxn modelId="{75B437F3-F948-4760-B06B-4C4DCA07C0AE}" type="presOf" srcId="{C3364B40-8DAE-4FAD-96A2-85C4880A559C}" destId="{866A7C7C-EACA-483F-9819-1ABDC92CA2ED}" srcOrd="0" destOrd="0" presId="urn:microsoft.com/office/officeart/2005/8/layout/orgChart1"/>
    <dgm:cxn modelId="{DAA8FAF3-2D54-4740-9CAD-2B60C1562938}" type="presOf" srcId="{2F13BE5B-1A28-4E92-A6C0-DC350B8ADDED}" destId="{A6FED72C-234E-47A8-B5C6-759A7E8D4F28}" srcOrd="0" destOrd="0" presId="urn:microsoft.com/office/officeart/2005/8/layout/orgChart1"/>
    <dgm:cxn modelId="{10B083F4-7180-4BED-888D-71005533AC0F}" type="presOf" srcId="{63854AFC-35B8-49E3-AC74-C177B062F480}" destId="{4C2B872F-165F-41F9-841A-FCE5E6B4BDDB}" srcOrd="0" destOrd="0" presId="urn:microsoft.com/office/officeart/2005/8/layout/orgChart1"/>
    <dgm:cxn modelId="{0D078AF5-ED31-4A7F-9CB7-7A8E6C0D09F6}" type="presOf" srcId="{774E209E-DB73-40A3-BCFD-11245A228986}" destId="{57A2FDDF-96DD-415E-B047-8B88A11D6953}" srcOrd="1" destOrd="0" presId="urn:microsoft.com/office/officeart/2005/8/layout/orgChart1"/>
    <dgm:cxn modelId="{EFD23EF7-36A9-4D85-9AE4-58F46ADC3783}" srcId="{EE15DED4-3B58-46C3-A8E2-5F304AF3F984}" destId="{774E209E-DB73-40A3-BCFD-11245A228986}" srcOrd="0" destOrd="0" parTransId="{99216650-E245-43C0-B93B-B85F69682007}" sibTransId="{B88BDD06-00AD-4C4E-A881-ED786ABE3F9C}"/>
    <dgm:cxn modelId="{4F79C6F7-CF08-4FD9-8730-37F1CEC18742}" type="presOf" srcId="{1E650F1E-0856-484B-B1E1-BD3A33483F83}" destId="{2A8BB491-5BA3-4280-8DB8-A0430B0235D0}" srcOrd="0" destOrd="0" presId="urn:microsoft.com/office/officeart/2005/8/layout/orgChart1"/>
    <dgm:cxn modelId="{36F91EFA-4156-43CA-B056-E0F69AAF3644}" type="presOf" srcId="{A095101A-F1D2-4338-9E8E-2949F0C07500}" destId="{9FB1D329-4CE9-4073-BB89-70F8DB6B945B}" srcOrd="0" destOrd="0" presId="urn:microsoft.com/office/officeart/2005/8/layout/orgChart1"/>
    <dgm:cxn modelId="{AAB417FF-6B12-46A1-AD14-1DB6B1BF2C5D}" srcId="{5DE2536E-DACB-4862-A88F-BB3CDE78F6BE}" destId="{5053570C-78B2-4D87-9267-488C7EA1E467}" srcOrd="2" destOrd="0" parTransId="{DC29DBEF-915F-49E4-A6C5-EBEBB0DB0851}" sibTransId="{14EB8137-01C5-4C6A-8A17-E5665F2D4B51}"/>
    <dgm:cxn modelId="{F2A7BEBD-A70D-4AF9-A7EA-F53830AD8A10}" type="presParOf" srcId="{7FD3D820-9282-47EB-9074-1B319C2B2A2D}" destId="{688352EF-B6A9-4455-9E5F-4581EF3B34C2}" srcOrd="0" destOrd="0" presId="urn:microsoft.com/office/officeart/2005/8/layout/orgChart1"/>
    <dgm:cxn modelId="{4C9EAA0C-0C12-415B-A6CC-506B3D15BF11}" type="presParOf" srcId="{688352EF-B6A9-4455-9E5F-4581EF3B34C2}" destId="{3ABBC6CA-B68D-4A5A-B0A3-F840B9D2F725}" srcOrd="0" destOrd="0" presId="urn:microsoft.com/office/officeart/2005/8/layout/orgChart1"/>
    <dgm:cxn modelId="{A05F57EF-BB0A-4006-8389-39CBCF81F340}" type="presParOf" srcId="{3ABBC6CA-B68D-4A5A-B0A3-F840B9D2F725}" destId="{68BFFC00-6FDB-4C61-85D4-B26D1D8CA131}" srcOrd="0" destOrd="0" presId="urn:microsoft.com/office/officeart/2005/8/layout/orgChart1"/>
    <dgm:cxn modelId="{1F84A42A-99B9-4744-AA3A-CCDBD19F3EC7}" type="presParOf" srcId="{3ABBC6CA-B68D-4A5A-B0A3-F840B9D2F725}" destId="{57A2FDDF-96DD-415E-B047-8B88A11D6953}" srcOrd="1" destOrd="0" presId="urn:microsoft.com/office/officeart/2005/8/layout/orgChart1"/>
    <dgm:cxn modelId="{2F13D56F-DF9D-4084-9042-174B174B2888}" type="presParOf" srcId="{688352EF-B6A9-4455-9E5F-4581EF3B34C2}" destId="{8DB47D6B-EC7B-4EAB-BB74-6C36329C8C8F}" srcOrd="1" destOrd="0" presId="urn:microsoft.com/office/officeart/2005/8/layout/orgChart1"/>
    <dgm:cxn modelId="{E477B728-C859-48EE-96E1-51413AF04B96}" type="presParOf" srcId="{8DB47D6B-EC7B-4EAB-BB74-6C36329C8C8F}" destId="{DC02F803-1634-4BCC-9D31-6DE631909B27}" srcOrd="0" destOrd="0" presId="urn:microsoft.com/office/officeart/2005/8/layout/orgChart1"/>
    <dgm:cxn modelId="{F499FA92-AEAD-4898-9BFE-A6A819ED8D03}" type="presParOf" srcId="{8DB47D6B-EC7B-4EAB-BB74-6C36329C8C8F}" destId="{05D64BBC-05EF-44CF-9CAB-9DE8B8CF6A5E}" srcOrd="1" destOrd="0" presId="urn:microsoft.com/office/officeart/2005/8/layout/orgChart1"/>
    <dgm:cxn modelId="{D97468E1-D91A-4699-9089-DD05C15E5264}" type="presParOf" srcId="{05D64BBC-05EF-44CF-9CAB-9DE8B8CF6A5E}" destId="{2CD75385-1608-48DA-8F11-CE989900982E}" srcOrd="0" destOrd="0" presId="urn:microsoft.com/office/officeart/2005/8/layout/orgChart1"/>
    <dgm:cxn modelId="{AA632CBE-2072-409D-9BFC-E0A2B30300E5}" type="presParOf" srcId="{2CD75385-1608-48DA-8F11-CE989900982E}" destId="{08D40E40-3397-4D70-AA96-81DC76714E8B}" srcOrd="0" destOrd="0" presId="urn:microsoft.com/office/officeart/2005/8/layout/orgChart1"/>
    <dgm:cxn modelId="{3F20A1A5-85B6-481F-B558-F13606D3E145}" type="presParOf" srcId="{2CD75385-1608-48DA-8F11-CE989900982E}" destId="{06FF4CE9-4434-4FD7-8A9E-B25409DFA334}" srcOrd="1" destOrd="0" presId="urn:microsoft.com/office/officeart/2005/8/layout/orgChart1"/>
    <dgm:cxn modelId="{6AA59720-B1A3-42E9-BD45-46D3AA2D4765}" type="presParOf" srcId="{05D64BBC-05EF-44CF-9CAB-9DE8B8CF6A5E}" destId="{DE6465BC-9A70-4793-9E51-AEF057EF5B01}" srcOrd="1" destOrd="0" presId="urn:microsoft.com/office/officeart/2005/8/layout/orgChart1"/>
    <dgm:cxn modelId="{AA3F6071-BD4E-492F-B689-048B8C74E1F5}" type="presParOf" srcId="{DE6465BC-9A70-4793-9E51-AEF057EF5B01}" destId="{F01464DC-99CD-42A1-809D-48D92171F1E8}" srcOrd="0" destOrd="0" presId="urn:microsoft.com/office/officeart/2005/8/layout/orgChart1"/>
    <dgm:cxn modelId="{43B172DE-8016-489B-896C-E19D42076043}" type="presParOf" srcId="{DE6465BC-9A70-4793-9E51-AEF057EF5B01}" destId="{E142C41C-B5CD-49D8-9488-4549F7D8CAC5}" srcOrd="1" destOrd="0" presId="urn:microsoft.com/office/officeart/2005/8/layout/orgChart1"/>
    <dgm:cxn modelId="{EF2F4A50-C3E0-4BBA-9A6D-DB40E1EE610A}" type="presParOf" srcId="{E142C41C-B5CD-49D8-9488-4549F7D8CAC5}" destId="{58C9510F-8CF5-413D-A3A5-A99913959411}" srcOrd="0" destOrd="0" presId="urn:microsoft.com/office/officeart/2005/8/layout/orgChart1"/>
    <dgm:cxn modelId="{711CDF6F-D12D-48E1-A41B-18489A4D544A}" type="presParOf" srcId="{58C9510F-8CF5-413D-A3A5-A99913959411}" destId="{909B46CB-2C82-4530-A8EB-C4A6EF29D4CD}" srcOrd="0" destOrd="0" presId="urn:microsoft.com/office/officeart/2005/8/layout/orgChart1"/>
    <dgm:cxn modelId="{E175A818-4FDF-4C3D-8399-D4C6F2084E1E}" type="presParOf" srcId="{58C9510F-8CF5-413D-A3A5-A99913959411}" destId="{675E327E-204D-4C42-AEF5-446B3D266D63}" srcOrd="1" destOrd="0" presId="urn:microsoft.com/office/officeart/2005/8/layout/orgChart1"/>
    <dgm:cxn modelId="{DAFBE35F-ABC4-4ECF-8EBF-2667590D370B}" type="presParOf" srcId="{E142C41C-B5CD-49D8-9488-4549F7D8CAC5}" destId="{B785FB29-0F6E-4567-B1BB-AB02ABDD4479}" srcOrd="1" destOrd="0" presId="urn:microsoft.com/office/officeart/2005/8/layout/orgChart1"/>
    <dgm:cxn modelId="{8B612B19-8DCE-4B04-8B46-0EB97230E37E}" type="presParOf" srcId="{E142C41C-B5CD-49D8-9488-4549F7D8CAC5}" destId="{D045E5A6-3832-400B-95A8-53F5A4C45585}" srcOrd="2" destOrd="0" presId="urn:microsoft.com/office/officeart/2005/8/layout/orgChart1"/>
    <dgm:cxn modelId="{6AB5860B-ED1E-4776-9DB9-1CD9B82BB60B}" type="presParOf" srcId="{DE6465BC-9A70-4793-9E51-AEF057EF5B01}" destId="{A6FED72C-234E-47A8-B5C6-759A7E8D4F28}" srcOrd="2" destOrd="0" presId="urn:microsoft.com/office/officeart/2005/8/layout/orgChart1"/>
    <dgm:cxn modelId="{BCEF0202-AD78-4703-A15C-D412C121A7D1}" type="presParOf" srcId="{DE6465BC-9A70-4793-9E51-AEF057EF5B01}" destId="{ECB8DF6C-3200-4553-9115-BD3D0FB53FAC}" srcOrd="3" destOrd="0" presId="urn:microsoft.com/office/officeart/2005/8/layout/orgChart1"/>
    <dgm:cxn modelId="{D766658F-F6E1-4818-84DA-038A72DA56FE}" type="presParOf" srcId="{ECB8DF6C-3200-4553-9115-BD3D0FB53FAC}" destId="{8C33CF52-7470-4ED8-A763-3CA7A5CE0712}" srcOrd="0" destOrd="0" presId="urn:microsoft.com/office/officeart/2005/8/layout/orgChart1"/>
    <dgm:cxn modelId="{0937C31E-E084-4506-8FBB-82FB32FBBCE2}" type="presParOf" srcId="{8C33CF52-7470-4ED8-A763-3CA7A5CE0712}" destId="{6E368E49-72B6-4724-B758-8643673D3FEA}" srcOrd="0" destOrd="0" presId="urn:microsoft.com/office/officeart/2005/8/layout/orgChart1"/>
    <dgm:cxn modelId="{60EEC633-7A02-4A42-8554-CEE387E354AF}" type="presParOf" srcId="{8C33CF52-7470-4ED8-A763-3CA7A5CE0712}" destId="{8C7AA115-8FDF-4CF7-86A9-15251616AC66}" srcOrd="1" destOrd="0" presId="urn:microsoft.com/office/officeart/2005/8/layout/orgChart1"/>
    <dgm:cxn modelId="{A5BD3388-A393-4B53-B75A-C159FD2598A9}" type="presParOf" srcId="{ECB8DF6C-3200-4553-9115-BD3D0FB53FAC}" destId="{05A68DA2-4F69-4A5C-8B78-DDBBE6BCD558}" srcOrd="1" destOrd="0" presId="urn:microsoft.com/office/officeart/2005/8/layout/orgChart1"/>
    <dgm:cxn modelId="{D3DD9A96-7C2F-4F50-8E75-02F61C7AE1A1}" type="presParOf" srcId="{ECB8DF6C-3200-4553-9115-BD3D0FB53FAC}" destId="{72233973-8554-4466-AD97-B6512527F16D}" srcOrd="2" destOrd="0" presId="urn:microsoft.com/office/officeart/2005/8/layout/orgChart1"/>
    <dgm:cxn modelId="{4F6F0B12-BFE8-464B-A2FA-FEB84FBED103}" type="presParOf" srcId="{DE6465BC-9A70-4793-9E51-AEF057EF5B01}" destId="{198A45D0-D336-4A7F-9723-3F6CCDCD3742}" srcOrd="4" destOrd="0" presId="urn:microsoft.com/office/officeart/2005/8/layout/orgChart1"/>
    <dgm:cxn modelId="{BB9E34FD-8C52-4142-8C1C-2CB5C428F919}" type="presParOf" srcId="{DE6465BC-9A70-4793-9E51-AEF057EF5B01}" destId="{365E377C-5492-4842-9A47-2A5C2B7AEF05}" srcOrd="5" destOrd="0" presId="urn:microsoft.com/office/officeart/2005/8/layout/orgChart1"/>
    <dgm:cxn modelId="{DE879645-13DD-4300-9229-F1381B8EC3E9}" type="presParOf" srcId="{365E377C-5492-4842-9A47-2A5C2B7AEF05}" destId="{29A7CCA1-8EBF-49FC-9A21-218840EB29FC}" srcOrd="0" destOrd="0" presId="urn:microsoft.com/office/officeart/2005/8/layout/orgChart1"/>
    <dgm:cxn modelId="{FB08ECBC-352D-4642-B15A-7EE67CD7F595}" type="presParOf" srcId="{29A7CCA1-8EBF-49FC-9A21-218840EB29FC}" destId="{7A66F6C0-537C-422E-A134-535BD0E47966}" srcOrd="0" destOrd="0" presId="urn:microsoft.com/office/officeart/2005/8/layout/orgChart1"/>
    <dgm:cxn modelId="{BA6DD07D-627D-49D5-B075-E6ED52095E30}" type="presParOf" srcId="{29A7CCA1-8EBF-49FC-9A21-218840EB29FC}" destId="{C33EC1C9-F97A-407E-BC95-FE357DBE50FD}" srcOrd="1" destOrd="0" presId="urn:microsoft.com/office/officeart/2005/8/layout/orgChart1"/>
    <dgm:cxn modelId="{0F832F36-3248-4C09-8056-14E883872097}" type="presParOf" srcId="{365E377C-5492-4842-9A47-2A5C2B7AEF05}" destId="{2A634A41-052A-4B62-92AE-B86B1CF8809E}" srcOrd="1" destOrd="0" presId="urn:microsoft.com/office/officeart/2005/8/layout/orgChart1"/>
    <dgm:cxn modelId="{EA128028-8F0F-4DCB-925C-2F05E58C4748}" type="presParOf" srcId="{365E377C-5492-4842-9A47-2A5C2B7AEF05}" destId="{B2FA0E28-138C-43F4-9A55-A3BDE3A60130}" srcOrd="2" destOrd="0" presId="urn:microsoft.com/office/officeart/2005/8/layout/orgChart1"/>
    <dgm:cxn modelId="{C6EB714D-5BBE-4674-82F9-4E970173B6B8}" type="presParOf" srcId="{DE6465BC-9A70-4793-9E51-AEF057EF5B01}" destId="{E09FBD18-C651-4737-89FF-BC4E9DDEE9DC}" srcOrd="6" destOrd="0" presId="urn:microsoft.com/office/officeart/2005/8/layout/orgChart1"/>
    <dgm:cxn modelId="{FA0E7875-3E4F-465B-A619-CD3AB44DBAF2}" type="presParOf" srcId="{DE6465BC-9A70-4793-9E51-AEF057EF5B01}" destId="{217EAA16-F95C-47BC-BB41-725C669DB92C}" srcOrd="7" destOrd="0" presId="urn:microsoft.com/office/officeart/2005/8/layout/orgChart1"/>
    <dgm:cxn modelId="{68A6A639-EC91-45F3-B067-6B1A256AEBD3}" type="presParOf" srcId="{217EAA16-F95C-47BC-BB41-725C669DB92C}" destId="{0F642D74-DDD2-463D-930C-E3DCAFC44505}" srcOrd="0" destOrd="0" presId="urn:microsoft.com/office/officeart/2005/8/layout/orgChart1"/>
    <dgm:cxn modelId="{3A1B4803-E5E5-45A9-AAC3-86E7B6ADCD1F}" type="presParOf" srcId="{0F642D74-DDD2-463D-930C-E3DCAFC44505}" destId="{5EB80FF6-A297-4478-AE5F-3FDA96F3D401}" srcOrd="0" destOrd="0" presId="urn:microsoft.com/office/officeart/2005/8/layout/orgChart1"/>
    <dgm:cxn modelId="{0D7CEB6A-E2E4-41A5-87DA-A80C74C5E9B9}" type="presParOf" srcId="{0F642D74-DDD2-463D-930C-E3DCAFC44505}" destId="{54428603-F481-4DB5-8C02-6ADE4DC40A23}" srcOrd="1" destOrd="0" presId="urn:microsoft.com/office/officeart/2005/8/layout/orgChart1"/>
    <dgm:cxn modelId="{B198C002-EF3C-4951-86C5-BB4EA7DF44CF}" type="presParOf" srcId="{217EAA16-F95C-47BC-BB41-725C669DB92C}" destId="{EE753C4A-AABC-4C90-92E3-6938B5D972E6}" srcOrd="1" destOrd="0" presId="urn:microsoft.com/office/officeart/2005/8/layout/orgChart1"/>
    <dgm:cxn modelId="{3BF6AB76-FAB4-4629-9B73-7BDF4BD1A7C3}" type="presParOf" srcId="{217EAA16-F95C-47BC-BB41-725C669DB92C}" destId="{5050021F-DC90-4614-AF33-55097B798555}" srcOrd="2" destOrd="0" presId="urn:microsoft.com/office/officeart/2005/8/layout/orgChart1"/>
    <dgm:cxn modelId="{E6BD79FB-8282-4FCD-B05F-1E09B6C3B57A}" type="presParOf" srcId="{05D64BBC-05EF-44CF-9CAB-9DE8B8CF6A5E}" destId="{116575F6-FEE7-41C3-BD6E-79079858C886}" srcOrd="2" destOrd="0" presId="urn:microsoft.com/office/officeart/2005/8/layout/orgChart1"/>
    <dgm:cxn modelId="{CB1F0FAF-783E-4ED7-BD99-129428A2DA89}" type="presParOf" srcId="{8DB47D6B-EC7B-4EAB-BB74-6C36329C8C8F}" destId="{A6BC35E1-C1C6-4B4F-989F-7C4AE6F50B57}" srcOrd="2" destOrd="0" presId="urn:microsoft.com/office/officeart/2005/8/layout/orgChart1"/>
    <dgm:cxn modelId="{B90A3A73-3609-4D45-9416-75D35B48F1C4}" type="presParOf" srcId="{8DB47D6B-EC7B-4EAB-BB74-6C36329C8C8F}" destId="{7A78B931-FA22-43CF-B2B1-41977232FF31}" srcOrd="3" destOrd="0" presId="urn:microsoft.com/office/officeart/2005/8/layout/orgChart1"/>
    <dgm:cxn modelId="{78CEE24F-EAA4-4E50-815D-B8D508E68886}" type="presParOf" srcId="{7A78B931-FA22-43CF-B2B1-41977232FF31}" destId="{305215E1-F776-4BDB-A077-7D75AB4E5D85}" srcOrd="0" destOrd="0" presId="urn:microsoft.com/office/officeart/2005/8/layout/orgChart1"/>
    <dgm:cxn modelId="{9C03032C-C748-4AFD-A3F3-C52795B2DBDC}" type="presParOf" srcId="{305215E1-F776-4BDB-A077-7D75AB4E5D85}" destId="{7FC11B80-1560-4AAA-9DDE-ECDD0C320254}" srcOrd="0" destOrd="0" presId="urn:microsoft.com/office/officeart/2005/8/layout/orgChart1"/>
    <dgm:cxn modelId="{67460A26-7EBC-4D06-A8CB-B3102CD03D08}" type="presParOf" srcId="{305215E1-F776-4BDB-A077-7D75AB4E5D85}" destId="{198A2EF2-F9F4-4021-800D-024DE387071B}" srcOrd="1" destOrd="0" presId="urn:microsoft.com/office/officeart/2005/8/layout/orgChart1"/>
    <dgm:cxn modelId="{4C4EA38F-E988-46BF-A4F8-861648E83A62}" type="presParOf" srcId="{7A78B931-FA22-43CF-B2B1-41977232FF31}" destId="{D8C9A5CE-51F4-40C6-AC28-AE2E624AF2FF}" srcOrd="1" destOrd="0" presId="urn:microsoft.com/office/officeart/2005/8/layout/orgChart1"/>
    <dgm:cxn modelId="{3279F286-E50E-429E-99CC-84D02783351D}" type="presParOf" srcId="{D8C9A5CE-51F4-40C6-AC28-AE2E624AF2FF}" destId="{7CED4E7E-908F-46E6-A1E8-15CC83E5AF9A}" srcOrd="0" destOrd="0" presId="urn:microsoft.com/office/officeart/2005/8/layout/orgChart1"/>
    <dgm:cxn modelId="{3B5615C5-6E1B-4D7B-BE96-77D9FDDAD556}" type="presParOf" srcId="{D8C9A5CE-51F4-40C6-AC28-AE2E624AF2FF}" destId="{78EFB925-25C4-46A4-9D43-32D4CE4379A4}" srcOrd="1" destOrd="0" presId="urn:microsoft.com/office/officeart/2005/8/layout/orgChart1"/>
    <dgm:cxn modelId="{85F7FBB8-276A-4962-8D6F-BD4A236A2296}" type="presParOf" srcId="{78EFB925-25C4-46A4-9D43-32D4CE4379A4}" destId="{26D092E4-C382-42CB-9660-45B2C9A79BB9}" srcOrd="0" destOrd="0" presId="urn:microsoft.com/office/officeart/2005/8/layout/orgChart1"/>
    <dgm:cxn modelId="{A46F517F-06D3-4BF0-B4D4-9D12A4D6E3AE}" type="presParOf" srcId="{26D092E4-C382-42CB-9660-45B2C9A79BB9}" destId="{4C2B872F-165F-41F9-841A-FCE5E6B4BDDB}" srcOrd="0" destOrd="0" presId="urn:microsoft.com/office/officeart/2005/8/layout/orgChart1"/>
    <dgm:cxn modelId="{94D036F7-F477-48CF-B680-1E8547D0C6B7}" type="presParOf" srcId="{26D092E4-C382-42CB-9660-45B2C9A79BB9}" destId="{4E56B0A0-408A-487C-BD6F-C5B119705E03}" srcOrd="1" destOrd="0" presId="urn:microsoft.com/office/officeart/2005/8/layout/orgChart1"/>
    <dgm:cxn modelId="{8C8496D4-7588-4F98-A008-D4784CC3BC79}" type="presParOf" srcId="{78EFB925-25C4-46A4-9D43-32D4CE4379A4}" destId="{89EE5C6D-B6E9-4FC1-AF3E-01A303AC2335}" srcOrd="1" destOrd="0" presId="urn:microsoft.com/office/officeart/2005/8/layout/orgChart1"/>
    <dgm:cxn modelId="{28D45111-0B2F-4F3C-9DA7-7CB8B1861A86}" type="presParOf" srcId="{78EFB925-25C4-46A4-9D43-32D4CE4379A4}" destId="{60DB0DD8-EA22-4BD9-A338-724EB1824905}" srcOrd="2" destOrd="0" presId="urn:microsoft.com/office/officeart/2005/8/layout/orgChart1"/>
    <dgm:cxn modelId="{AF7D9E86-EF40-482A-858E-4F6BEF73F66F}" type="presParOf" srcId="{D8C9A5CE-51F4-40C6-AC28-AE2E624AF2FF}" destId="{2F963CA4-76C7-4C14-BE3E-517F5DFB5D22}" srcOrd="2" destOrd="0" presId="urn:microsoft.com/office/officeart/2005/8/layout/orgChart1"/>
    <dgm:cxn modelId="{DF57583E-7767-4A0C-A395-1F0E95BAE205}" type="presParOf" srcId="{D8C9A5CE-51F4-40C6-AC28-AE2E624AF2FF}" destId="{589340BF-EEB1-4DE0-974F-728C47EACB92}" srcOrd="3" destOrd="0" presId="urn:microsoft.com/office/officeart/2005/8/layout/orgChart1"/>
    <dgm:cxn modelId="{D340B7AA-A3B3-48FB-8923-36F9CC69455E}" type="presParOf" srcId="{589340BF-EEB1-4DE0-974F-728C47EACB92}" destId="{C87FE03A-26D3-40B0-9CB5-57CF0D9D9911}" srcOrd="0" destOrd="0" presId="urn:microsoft.com/office/officeart/2005/8/layout/orgChart1"/>
    <dgm:cxn modelId="{E306BB8B-B5AB-4B84-BF15-38861A46AEF9}" type="presParOf" srcId="{C87FE03A-26D3-40B0-9CB5-57CF0D9D9911}" destId="{A8CC9930-A123-463B-B616-37C3927A0608}" srcOrd="0" destOrd="0" presId="urn:microsoft.com/office/officeart/2005/8/layout/orgChart1"/>
    <dgm:cxn modelId="{F976197C-C0DD-40F4-A645-8E0A4F4D0410}" type="presParOf" srcId="{C87FE03A-26D3-40B0-9CB5-57CF0D9D9911}" destId="{EEECC6CB-6FAF-4914-BD61-11CC9887F304}" srcOrd="1" destOrd="0" presId="urn:microsoft.com/office/officeart/2005/8/layout/orgChart1"/>
    <dgm:cxn modelId="{0CD5C61E-4E24-43A1-8A78-BABBA24D8815}" type="presParOf" srcId="{589340BF-EEB1-4DE0-974F-728C47EACB92}" destId="{3D0EA2FC-307F-41A7-9E62-16EA76B61C62}" srcOrd="1" destOrd="0" presId="urn:microsoft.com/office/officeart/2005/8/layout/orgChart1"/>
    <dgm:cxn modelId="{B7A89B3C-95B3-429E-AD01-B68097035420}" type="presParOf" srcId="{589340BF-EEB1-4DE0-974F-728C47EACB92}" destId="{FA421546-C51D-4A4E-8B05-9E3E5495DC04}" srcOrd="2" destOrd="0" presId="urn:microsoft.com/office/officeart/2005/8/layout/orgChart1"/>
    <dgm:cxn modelId="{256D29B5-72D8-42A4-B568-824C4156AE37}" type="presParOf" srcId="{7A78B931-FA22-43CF-B2B1-41977232FF31}" destId="{E650F618-3862-4AF8-83F0-273C9F4B4414}" srcOrd="2" destOrd="0" presId="urn:microsoft.com/office/officeart/2005/8/layout/orgChart1"/>
    <dgm:cxn modelId="{B49FF301-C1CA-4EE9-BC27-5842ECF641FC}" type="presParOf" srcId="{8DB47D6B-EC7B-4EAB-BB74-6C36329C8C8F}" destId="{DF93CE30-A9B1-4238-867E-63FA7351F13D}" srcOrd="4" destOrd="0" presId="urn:microsoft.com/office/officeart/2005/8/layout/orgChart1"/>
    <dgm:cxn modelId="{6B7E0141-09B1-4966-AEEE-678010AB128F}" type="presParOf" srcId="{8DB47D6B-EC7B-4EAB-BB74-6C36329C8C8F}" destId="{3697C362-19C1-4530-B8D6-FC193F8A4A3A}" srcOrd="5" destOrd="0" presId="urn:microsoft.com/office/officeart/2005/8/layout/orgChart1"/>
    <dgm:cxn modelId="{4A9C9374-AEE7-41F8-87AC-67F6020C71DD}" type="presParOf" srcId="{3697C362-19C1-4530-B8D6-FC193F8A4A3A}" destId="{C568F61B-CAD4-403B-9298-792B3889A16A}" srcOrd="0" destOrd="0" presId="urn:microsoft.com/office/officeart/2005/8/layout/orgChart1"/>
    <dgm:cxn modelId="{4B4C8D31-1667-4678-98FC-428D3EF3F3B1}" type="presParOf" srcId="{C568F61B-CAD4-403B-9298-792B3889A16A}" destId="{2A8BB491-5BA3-4280-8DB8-A0430B0235D0}" srcOrd="0" destOrd="0" presId="urn:microsoft.com/office/officeart/2005/8/layout/orgChart1"/>
    <dgm:cxn modelId="{F55256C6-E09E-458B-95D7-1A535883553F}" type="presParOf" srcId="{C568F61B-CAD4-403B-9298-792B3889A16A}" destId="{2687FC2C-200F-45E5-AA87-0C7B7F0776BC}" srcOrd="1" destOrd="0" presId="urn:microsoft.com/office/officeart/2005/8/layout/orgChart1"/>
    <dgm:cxn modelId="{D22355A2-C5EF-4184-8D81-6D82C17F7504}" type="presParOf" srcId="{3697C362-19C1-4530-B8D6-FC193F8A4A3A}" destId="{A227568C-6655-4B76-BD81-9DE80868D0DA}" srcOrd="1" destOrd="0" presId="urn:microsoft.com/office/officeart/2005/8/layout/orgChart1"/>
    <dgm:cxn modelId="{DF55EB16-1866-49F8-BAEA-950AB17B1CED}" type="presParOf" srcId="{A227568C-6655-4B76-BD81-9DE80868D0DA}" destId="{CE6E52FC-5AEB-4DC8-96D2-85C36124E6D3}" srcOrd="0" destOrd="0" presId="urn:microsoft.com/office/officeart/2005/8/layout/orgChart1"/>
    <dgm:cxn modelId="{A3ADD8C0-A4DE-42D4-8BB3-26402F66274E}" type="presParOf" srcId="{A227568C-6655-4B76-BD81-9DE80868D0DA}" destId="{70E77584-E208-4C51-A09C-BCED03EE4312}" srcOrd="1" destOrd="0" presId="urn:microsoft.com/office/officeart/2005/8/layout/orgChart1"/>
    <dgm:cxn modelId="{A4499C50-5C3F-4DB1-9A76-4C5A582ECCFD}" type="presParOf" srcId="{70E77584-E208-4C51-A09C-BCED03EE4312}" destId="{C2363A9A-1B83-4BC2-A84D-00DD381501C7}" srcOrd="0" destOrd="0" presId="urn:microsoft.com/office/officeart/2005/8/layout/orgChart1"/>
    <dgm:cxn modelId="{FE9DA4EC-E79E-434B-917D-D78E1B5E821C}" type="presParOf" srcId="{C2363A9A-1B83-4BC2-A84D-00DD381501C7}" destId="{FABBF985-8A92-4B71-BBB6-C9AA439EDF10}" srcOrd="0" destOrd="0" presId="urn:microsoft.com/office/officeart/2005/8/layout/orgChart1"/>
    <dgm:cxn modelId="{37354873-7FC1-45FD-BB5A-B9195139DD1B}" type="presParOf" srcId="{C2363A9A-1B83-4BC2-A84D-00DD381501C7}" destId="{070E0AA5-FE08-40CC-8B5B-B2ACB20CEE3C}" srcOrd="1" destOrd="0" presId="urn:microsoft.com/office/officeart/2005/8/layout/orgChart1"/>
    <dgm:cxn modelId="{E41949A7-4262-4BB2-8743-7D7CF5C31D87}" type="presParOf" srcId="{70E77584-E208-4C51-A09C-BCED03EE4312}" destId="{4D596D13-9F03-4D5B-97EC-652710483850}" srcOrd="1" destOrd="0" presId="urn:microsoft.com/office/officeart/2005/8/layout/orgChart1"/>
    <dgm:cxn modelId="{CDC30A41-9982-4059-879F-91C4179BE827}" type="presParOf" srcId="{70E77584-E208-4C51-A09C-BCED03EE4312}" destId="{45696742-D576-4825-8496-9CF4F4412C8A}" srcOrd="2" destOrd="0" presId="urn:microsoft.com/office/officeart/2005/8/layout/orgChart1"/>
    <dgm:cxn modelId="{5EA759B9-1235-4D92-986D-DE8179241273}" type="presParOf" srcId="{A227568C-6655-4B76-BD81-9DE80868D0DA}" destId="{096C0989-C4F4-44F5-A1C8-C48B18CCCE73}" srcOrd="2" destOrd="0" presId="urn:microsoft.com/office/officeart/2005/8/layout/orgChart1"/>
    <dgm:cxn modelId="{15A2E939-EE52-46EF-9176-07F315E76ACB}" type="presParOf" srcId="{A227568C-6655-4B76-BD81-9DE80868D0DA}" destId="{38939AA1-21A3-47B4-9CDD-4D4C37B3996D}" srcOrd="3" destOrd="0" presId="urn:microsoft.com/office/officeart/2005/8/layout/orgChart1"/>
    <dgm:cxn modelId="{33789490-C929-442C-A98F-6768161F2EC9}" type="presParOf" srcId="{38939AA1-21A3-47B4-9CDD-4D4C37B3996D}" destId="{032DF6A2-A53E-41A7-B052-26509EF32B73}" srcOrd="0" destOrd="0" presId="urn:microsoft.com/office/officeart/2005/8/layout/orgChart1"/>
    <dgm:cxn modelId="{DFD7B88B-4CED-47C8-9636-79611F9E6845}" type="presParOf" srcId="{032DF6A2-A53E-41A7-B052-26509EF32B73}" destId="{A9F6C046-2394-4565-A4C8-B5799EB31E55}" srcOrd="0" destOrd="0" presId="urn:microsoft.com/office/officeart/2005/8/layout/orgChart1"/>
    <dgm:cxn modelId="{ECC48DC3-5DEC-4CB8-A5CD-73CD1F3C3C16}" type="presParOf" srcId="{032DF6A2-A53E-41A7-B052-26509EF32B73}" destId="{E72A8112-712E-4230-A7F3-906358E6B675}" srcOrd="1" destOrd="0" presId="urn:microsoft.com/office/officeart/2005/8/layout/orgChart1"/>
    <dgm:cxn modelId="{4DE7E4EF-CF77-4D02-82BB-613E5728B822}" type="presParOf" srcId="{38939AA1-21A3-47B4-9CDD-4D4C37B3996D}" destId="{9F9F2640-DE07-4A8C-B87E-58AAF7A6A8A5}" srcOrd="1" destOrd="0" presId="urn:microsoft.com/office/officeart/2005/8/layout/orgChart1"/>
    <dgm:cxn modelId="{5C070432-C66E-47F9-85E5-1A4AE69D1BC7}" type="presParOf" srcId="{38939AA1-21A3-47B4-9CDD-4D4C37B3996D}" destId="{ED8C14DF-8B5A-4E45-B655-4EE7F1566F68}" srcOrd="2" destOrd="0" presId="urn:microsoft.com/office/officeart/2005/8/layout/orgChart1"/>
    <dgm:cxn modelId="{1B227744-1636-437F-B7D4-307AC2A3EE3B}" type="presParOf" srcId="{A227568C-6655-4B76-BD81-9DE80868D0DA}" destId="{39739068-BBFC-4D9E-BB8A-8BDDBA238CC7}" srcOrd="4" destOrd="0" presId="urn:microsoft.com/office/officeart/2005/8/layout/orgChart1"/>
    <dgm:cxn modelId="{EA5CAC88-B313-4595-9538-C628F0F43A62}" type="presParOf" srcId="{A227568C-6655-4B76-BD81-9DE80868D0DA}" destId="{B68D2CFE-DAF4-48BB-8C2C-81F1258536B3}" srcOrd="5" destOrd="0" presId="urn:microsoft.com/office/officeart/2005/8/layout/orgChart1"/>
    <dgm:cxn modelId="{D064D161-DDC6-4D46-964A-E466C0BDE127}" type="presParOf" srcId="{B68D2CFE-DAF4-48BB-8C2C-81F1258536B3}" destId="{72A01451-73E5-40BE-BCEF-377F2B9C4279}" srcOrd="0" destOrd="0" presId="urn:microsoft.com/office/officeart/2005/8/layout/orgChart1"/>
    <dgm:cxn modelId="{955D2971-243D-48D9-B487-60B56BBFFAAE}" type="presParOf" srcId="{72A01451-73E5-40BE-BCEF-377F2B9C4279}" destId="{DD7399C2-3DC6-4907-AE98-E7CE551386E0}" srcOrd="0" destOrd="0" presId="urn:microsoft.com/office/officeart/2005/8/layout/orgChart1"/>
    <dgm:cxn modelId="{8091FFC1-C9F7-418E-A923-93AD4C0DEC32}" type="presParOf" srcId="{72A01451-73E5-40BE-BCEF-377F2B9C4279}" destId="{7EA6CF11-C0D3-4133-ACDC-409EEDC53599}" srcOrd="1" destOrd="0" presId="urn:microsoft.com/office/officeart/2005/8/layout/orgChart1"/>
    <dgm:cxn modelId="{1C5D44A7-6479-4049-83F4-09E58E458C9A}" type="presParOf" srcId="{B68D2CFE-DAF4-48BB-8C2C-81F1258536B3}" destId="{D3E39C35-9125-46A3-ACD9-A1127DB104BA}" srcOrd="1" destOrd="0" presId="urn:microsoft.com/office/officeart/2005/8/layout/orgChart1"/>
    <dgm:cxn modelId="{9EC6E9E6-3672-4EE2-9416-DE0FF24B6A09}" type="presParOf" srcId="{B68D2CFE-DAF4-48BB-8C2C-81F1258536B3}" destId="{DE41A1B3-493A-4305-8AC6-450F714EF8EC}" srcOrd="2" destOrd="0" presId="urn:microsoft.com/office/officeart/2005/8/layout/orgChart1"/>
    <dgm:cxn modelId="{F0E9F0CD-94AD-4A22-AB92-9405524A246F}" type="presParOf" srcId="{A227568C-6655-4B76-BD81-9DE80868D0DA}" destId="{DBC99B96-8120-4BD1-90DC-1F01C3EE26E9}" srcOrd="6" destOrd="0" presId="urn:microsoft.com/office/officeart/2005/8/layout/orgChart1"/>
    <dgm:cxn modelId="{7A6DD7E4-CF2B-4623-BFA8-644F87505C52}" type="presParOf" srcId="{A227568C-6655-4B76-BD81-9DE80868D0DA}" destId="{5B782D6F-359A-4FFA-8E9E-7723211B736E}" srcOrd="7" destOrd="0" presId="urn:microsoft.com/office/officeart/2005/8/layout/orgChart1"/>
    <dgm:cxn modelId="{2429EEE4-067D-49F0-AF14-61C92554B573}" type="presParOf" srcId="{5B782D6F-359A-4FFA-8E9E-7723211B736E}" destId="{B530D163-66DC-4AB3-AB8D-01837BFA44DC}" srcOrd="0" destOrd="0" presId="urn:microsoft.com/office/officeart/2005/8/layout/orgChart1"/>
    <dgm:cxn modelId="{8E62E069-A6BB-4F6E-8B7B-84A82D5279C8}" type="presParOf" srcId="{B530D163-66DC-4AB3-AB8D-01837BFA44DC}" destId="{B1F52368-BDBC-4866-814B-2FE1F90FA82B}" srcOrd="0" destOrd="0" presId="urn:microsoft.com/office/officeart/2005/8/layout/orgChart1"/>
    <dgm:cxn modelId="{58BEBC3A-27B4-4E43-A8CF-A94590D57752}" type="presParOf" srcId="{B530D163-66DC-4AB3-AB8D-01837BFA44DC}" destId="{D3FD3093-A8B4-402C-9460-F997FD653E4F}" srcOrd="1" destOrd="0" presId="urn:microsoft.com/office/officeart/2005/8/layout/orgChart1"/>
    <dgm:cxn modelId="{FAF268A0-6D87-45BB-8B4E-29C581DEA5E0}" type="presParOf" srcId="{5B782D6F-359A-4FFA-8E9E-7723211B736E}" destId="{23438628-FDC6-4939-9C87-3EA31A2764EF}" srcOrd="1" destOrd="0" presId="urn:microsoft.com/office/officeart/2005/8/layout/orgChart1"/>
    <dgm:cxn modelId="{FBE3007A-153C-4B29-A3EE-0661D90E7790}" type="presParOf" srcId="{5B782D6F-359A-4FFA-8E9E-7723211B736E}" destId="{2C2D8F8B-A6D1-4449-872B-9E1745DF87AF}" srcOrd="2" destOrd="0" presId="urn:microsoft.com/office/officeart/2005/8/layout/orgChart1"/>
    <dgm:cxn modelId="{72953B95-42FD-414E-88FB-74A5B5553449}" type="presParOf" srcId="{3697C362-19C1-4530-B8D6-FC193F8A4A3A}" destId="{26328AAE-CA72-4706-BAE0-01346E2A8123}" srcOrd="2" destOrd="0" presId="urn:microsoft.com/office/officeart/2005/8/layout/orgChart1"/>
    <dgm:cxn modelId="{4AF4D4F9-C974-407D-B2C3-71924498A95D}" type="presParOf" srcId="{8DB47D6B-EC7B-4EAB-BB74-6C36329C8C8F}" destId="{3558429C-BDA3-4552-8B55-98C640CEBDF9}" srcOrd="6" destOrd="0" presId="urn:microsoft.com/office/officeart/2005/8/layout/orgChart1"/>
    <dgm:cxn modelId="{34869939-D0A7-451D-8D96-D91BD65E3FA8}" type="presParOf" srcId="{8DB47D6B-EC7B-4EAB-BB74-6C36329C8C8F}" destId="{DADABA9C-14C1-4D6D-981D-515A3A8D3597}" srcOrd="7" destOrd="0" presId="urn:microsoft.com/office/officeart/2005/8/layout/orgChart1"/>
    <dgm:cxn modelId="{05CCBE21-C3A1-41A5-ADA5-F80EF393B3AD}" type="presParOf" srcId="{DADABA9C-14C1-4D6D-981D-515A3A8D3597}" destId="{F6D86305-0E10-4DCC-AE5F-6419AE2E2000}" srcOrd="0" destOrd="0" presId="urn:microsoft.com/office/officeart/2005/8/layout/orgChart1"/>
    <dgm:cxn modelId="{A6DCF164-B657-4197-AB41-7ED83B333B18}" type="presParOf" srcId="{F6D86305-0E10-4DCC-AE5F-6419AE2E2000}" destId="{63CF1C28-6EAB-498F-8819-18B91C47C1A2}" srcOrd="0" destOrd="0" presId="urn:microsoft.com/office/officeart/2005/8/layout/orgChart1"/>
    <dgm:cxn modelId="{347501FD-4392-4BAE-B0AA-FFB1A66ED331}" type="presParOf" srcId="{F6D86305-0E10-4DCC-AE5F-6419AE2E2000}" destId="{A1F36693-4A06-4BBB-AD19-57A64C9BF09A}" srcOrd="1" destOrd="0" presId="urn:microsoft.com/office/officeart/2005/8/layout/orgChart1"/>
    <dgm:cxn modelId="{D79AB788-2064-4650-9E7A-FEA7F7971419}" type="presParOf" srcId="{DADABA9C-14C1-4D6D-981D-515A3A8D3597}" destId="{F32D5A8E-0332-4BF2-8903-B01DDB06CC20}" srcOrd="1" destOrd="0" presId="urn:microsoft.com/office/officeart/2005/8/layout/orgChart1"/>
    <dgm:cxn modelId="{D6B9B09B-4131-4DC7-9C88-D68D99C6F6CA}" type="presParOf" srcId="{F32D5A8E-0332-4BF2-8903-B01DDB06CC20}" destId="{D87FA374-471D-4CA5-8781-5D930FF6BE16}" srcOrd="0" destOrd="0" presId="urn:microsoft.com/office/officeart/2005/8/layout/orgChart1"/>
    <dgm:cxn modelId="{4289B46B-5196-421B-8498-9ACB557E65E4}" type="presParOf" srcId="{F32D5A8E-0332-4BF2-8903-B01DDB06CC20}" destId="{AC2AEB48-9C7A-400D-94A8-3A0263FEC920}" srcOrd="1" destOrd="0" presId="urn:microsoft.com/office/officeart/2005/8/layout/orgChart1"/>
    <dgm:cxn modelId="{DF0B6C0F-9AB5-4E6E-9AF3-8E9A0E3742EE}" type="presParOf" srcId="{AC2AEB48-9C7A-400D-94A8-3A0263FEC920}" destId="{B09823CA-58E4-40E1-9DD1-623B5536238F}" srcOrd="0" destOrd="0" presId="urn:microsoft.com/office/officeart/2005/8/layout/orgChart1"/>
    <dgm:cxn modelId="{36EED796-BB75-4387-8D24-3DFE6A362C93}" type="presParOf" srcId="{B09823CA-58E4-40E1-9DD1-623B5536238F}" destId="{032FB7D7-C085-4D2E-80AC-D6AF089F57D6}" srcOrd="0" destOrd="0" presId="urn:microsoft.com/office/officeart/2005/8/layout/orgChart1"/>
    <dgm:cxn modelId="{EDD1AE94-1F6D-42A0-8209-7C3D95F2FBB0}" type="presParOf" srcId="{B09823CA-58E4-40E1-9DD1-623B5536238F}" destId="{144041CB-D970-4E95-9303-DF8F41A6784E}" srcOrd="1" destOrd="0" presId="urn:microsoft.com/office/officeart/2005/8/layout/orgChart1"/>
    <dgm:cxn modelId="{A69B7F01-110F-45AB-A7BC-E41F8ACA0B2B}" type="presParOf" srcId="{AC2AEB48-9C7A-400D-94A8-3A0263FEC920}" destId="{C31B9824-616A-45D7-9C37-E297230E7E79}" srcOrd="1" destOrd="0" presId="urn:microsoft.com/office/officeart/2005/8/layout/orgChart1"/>
    <dgm:cxn modelId="{29A4E3D9-A3D4-4F52-BA5C-CB0EB3C5B513}" type="presParOf" srcId="{AC2AEB48-9C7A-400D-94A8-3A0263FEC920}" destId="{E6FC1EA7-36DD-4570-9849-EC63FD7DE26D}" srcOrd="2" destOrd="0" presId="urn:microsoft.com/office/officeart/2005/8/layout/orgChart1"/>
    <dgm:cxn modelId="{84F5062D-12E6-417E-8117-CB598E2CF661}" type="presParOf" srcId="{F32D5A8E-0332-4BF2-8903-B01DDB06CC20}" destId="{9FB1D329-4CE9-4073-BB89-70F8DB6B945B}" srcOrd="2" destOrd="0" presId="urn:microsoft.com/office/officeart/2005/8/layout/orgChart1"/>
    <dgm:cxn modelId="{21FA3C98-A104-4FB9-B20A-50091C1453BA}" type="presParOf" srcId="{F32D5A8E-0332-4BF2-8903-B01DDB06CC20}" destId="{684E257F-6FB5-4CA0-A0F6-70C15E860C90}" srcOrd="3" destOrd="0" presId="urn:microsoft.com/office/officeart/2005/8/layout/orgChart1"/>
    <dgm:cxn modelId="{39D87C89-FBC7-4220-B636-FAD21F3DF638}" type="presParOf" srcId="{684E257F-6FB5-4CA0-A0F6-70C15E860C90}" destId="{7A451DB8-5B94-47DA-B221-EDA50D71633E}" srcOrd="0" destOrd="0" presId="urn:microsoft.com/office/officeart/2005/8/layout/orgChart1"/>
    <dgm:cxn modelId="{26DC2333-D7EE-4143-B65D-7F6BBC83CFCE}" type="presParOf" srcId="{7A451DB8-5B94-47DA-B221-EDA50D71633E}" destId="{B826E85B-D3AF-4FB2-BFF6-9DA41152700F}" srcOrd="0" destOrd="0" presId="urn:microsoft.com/office/officeart/2005/8/layout/orgChart1"/>
    <dgm:cxn modelId="{25F6C1AB-711B-4138-BB54-78F9E0313112}" type="presParOf" srcId="{7A451DB8-5B94-47DA-B221-EDA50D71633E}" destId="{ADC2D3F3-5EA2-4D10-BD47-022D6281A394}" srcOrd="1" destOrd="0" presId="urn:microsoft.com/office/officeart/2005/8/layout/orgChart1"/>
    <dgm:cxn modelId="{ACF569ED-F94D-43D8-B859-866CF8559041}" type="presParOf" srcId="{684E257F-6FB5-4CA0-A0F6-70C15E860C90}" destId="{0017EEAF-09D8-42F5-964C-EC30E76B0887}" srcOrd="1" destOrd="0" presId="urn:microsoft.com/office/officeart/2005/8/layout/orgChart1"/>
    <dgm:cxn modelId="{0FC41AB7-31E3-40EA-A315-4B21F67A138D}" type="presParOf" srcId="{684E257F-6FB5-4CA0-A0F6-70C15E860C90}" destId="{0A331481-6CE5-42B6-AD84-1D4A742818E1}" srcOrd="2" destOrd="0" presId="urn:microsoft.com/office/officeart/2005/8/layout/orgChart1"/>
    <dgm:cxn modelId="{A48CE5D2-3421-48FE-AE31-67008DCD2234}" type="presParOf" srcId="{DADABA9C-14C1-4D6D-981D-515A3A8D3597}" destId="{66064265-3863-464E-BD01-C175862D6C33}" srcOrd="2" destOrd="0" presId="urn:microsoft.com/office/officeart/2005/8/layout/orgChart1"/>
    <dgm:cxn modelId="{63190E55-893F-458D-8C5B-DAE7C126D1ED}" type="presParOf" srcId="{8DB47D6B-EC7B-4EAB-BB74-6C36329C8C8F}" destId="{866A7C7C-EACA-483F-9819-1ABDC92CA2ED}" srcOrd="8" destOrd="0" presId="urn:microsoft.com/office/officeart/2005/8/layout/orgChart1"/>
    <dgm:cxn modelId="{2D86F271-D3B9-4F79-B9D3-1BD015596F70}" type="presParOf" srcId="{8DB47D6B-EC7B-4EAB-BB74-6C36329C8C8F}" destId="{7815F214-5AC8-4F5B-889B-059AEC4F292A}" srcOrd="9" destOrd="0" presId="urn:microsoft.com/office/officeart/2005/8/layout/orgChart1"/>
    <dgm:cxn modelId="{5C928AF3-2CDD-4D24-AC16-C0C486ECBD00}" type="presParOf" srcId="{7815F214-5AC8-4F5B-889B-059AEC4F292A}" destId="{CE6772AC-F47C-4B12-B88C-2693C984869D}" srcOrd="0" destOrd="0" presId="urn:microsoft.com/office/officeart/2005/8/layout/orgChart1"/>
    <dgm:cxn modelId="{5137B85B-1912-4FDD-859D-13468EC06722}" type="presParOf" srcId="{CE6772AC-F47C-4B12-B88C-2693C984869D}" destId="{57037B52-E582-4FED-8037-0BC49F9D6AEB}" srcOrd="0" destOrd="0" presId="urn:microsoft.com/office/officeart/2005/8/layout/orgChart1"/>
    <dgm:cxn modelId="{256FB7C3-CB7B-4F93-A85A-14E08DF1D3E0}" type="presParOf" srcId="{CE6772AC-F47C-4B12-B88C-2693C984869D}" destId="{EEE6117C-5CC3-48FF-8642-5CE20743B40E}" srcOrd="1" destOrd="0" presId="urn:microsoft.com/office/officeart/2005/8/layout/orgChart1"/>
    <dgm:cxn modelId="{247F774D-6F00-4A13-ACF5-25DD3BEF81F6}" type="presParOf" srcId="{7815F214-5AC8-4F5B-889B-059AEC4F292A}" destId="{FCBDCEEA-AD28-45F8-B6EA-EA5CC7DD49E0}" srcOrd="1" destOrd="0" presId="urn:microsoft.com/office/officeart/2005/8/layout/orgChart1"/>
    <dgm:cxn modelId="{2B9E05F7-B3E9-4C24-B417-05AC995AF8DA}" type="presParOf" srcId="{7815F214-5AC8-4F5B-889B-059AEC4F292A}" destId="{FC93D961-D45E-42B5-8665-8005560016D1}" srcOrd="2" destOrd="0" presId="urn:microsoft.com/office/officeart/2005/8/layout/orgChart1"/>
    <dgm:cxn modelId="{E39EED6F-3697-4E70-B9F3-9FDCACCB762E}" type="presParOf" srcId="{688352EF-B6A9-4455-9E5F-4581EF3B34C2}" destId="{1A1FDF77-8DB3-4B67-AD6E-BF0E69784304}"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A7C7C-EACA-483F-9819-1ABDC92CA2ED}">
      <dsp:nvSpPr>
        <dsp:cNvPr id="0" name=""/>
        <dsp:cNvSpPr/>
      </dsp:nvSpPr>
      <dsp:spPr>
        <a:xfrm>
          <a:off x="2816389" y="702393"/>
          <a:ext cx="2174677" cy="101179"/>
        </a:xfrm>
        <a:custGeom>
          <a:avLst/>
          <a:gdLst/>
          <a:ahLst/>
          <a:cxnLst/>
          <a:rect l="0" t="0" r="0" b="0"/>
          <a:pathLst>
            <a:path>
              <a:moveTo>
                <a:pt x="0" y="0"/>
              </a:moveTo>
              <a:lnTo>
                <a:pt x="0" y="51730"/>
              </a:lnTo>
              <a:lnTo>
                <a:pt x="2174677" y="51730"/>
              </a:lnTo>
              <a:lnTo>
                <a:pt x="2174677" y="101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B1D329-4CE9-4073-BB89-70F8DB6B945B}">
      <dsp:nvSpPr>
        <dsp:cNvPr id="0" name=""/>
        <dsp:cNvSpPr/>
      </dsp:nvSpPr>
      <dsp:spPr>
        <a:xfrm>
          <a:off x="3536087" y="1206760"/>
          <a:ext cx="97736" cy="799553"/>
        </a:xfrm>
        <a:custGeom>
          <a:avLst/>
          <a:gdLst/>
          <a:ahLst/>
          <a:cxnLst/>
          <a:rect l="0" t="0" r="0" b="0"/>
          <a:pathLst>
            <a:path>
              <a:moveTo>
                <a:pt x="0" y="0"/>
              </a:moveTo>
              <a:lnTo>
                <a:pt x="0" y="799553"/>
              </a:lnTo>
              <a:lnTo>
                <a:pt x="97736" y="7995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7FA374-471D-4CA5-8781-5D930FF6BE16}">
      <dsp:nvSpPr>
        <dsp:cNvPr id="0" name=""/>
        <dsp:cNvSpPr/>
      </dsp:nvSpPr>
      <dsp:spPr>
        <a:xfrm>
          <a:off x="3536087" y="1206760"/>
          <a:ext cx="97736" cy="300239"/>
        </a:xfrm>
        <a:custGeom>
          <a:avLst/>
          <a:gdLst/>
          <a:ahLst/>
          <a:cxnLst/>
          <a:rect l="0" t="0" r="0" b="0"/>
          <a:pathLst>
            <a:path>
              <a:moveTo>
                <a:pt x="0" y="0"/>
              </a:moveTo>
              <a:lnTo>
                <a:pt x="0" y="300239"/>
              </a:lnTo>
              <a:lnTo>
                <a:pt x="97736" y="300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58429C-BDA3-4552-8B55-98C640CEBDF9}">
      <dsp:nvSpPr>
        <dsp:cNvPr id="0" name=""/>
        <dsp:cNvSpPr/>
      </dsp:nvSpPr>
      <dsp:spPr>
        <a:xfrm>
          <a:off x="2816389" y="702393"/>
          <a:ext cx="994267" cy="103951"/>
        </a:xfrm>
        <a:custGeom>
          <a:avLst/>
          <a:gdLst/>
          <a:ahLst/>
          <a:cxnLst/>
          <a:rect l="0" t="0" r="0" b="0"/>
          <a:pathLst>
            <a:path>
              <a:moveTo>
                <a:pt x="0" y="0"/>
              </a:moveTo>
              <a:lnTo>
                <a:pt x="0" y="54501"/>
              </a:lnTo>
              <a:lnTo>
                <a:pt x="994267" y="54501"/>
              </a:lnTo>
              <a:lnTo>
                <a:pt x="994267" y="1039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C99B96-8120-4BD1-90DC-1F01C3EE26E9}">
      <dsp:nvSpPr>
        <dsp:cNvPr id="0" name=""/>
        <dsp:cNvSpPr/>
      </dsp:nvSpPr>
      <dsp:spPr>
        <a:xfrm>
          <a:off x="2502627" y="1202832"/>
          <a:ext cx="108718" cy="1797359"/>
        </a:xfrm>
        <a:custGeom>
          <a:avLst/>
          <a:gdLst/>
          <a:ahLst/>
          <a:cxnLst/>
          <a:rect l="0" t="0" r="0" b="0"/>
          <a:pathLst>
            <a:path>
              <a:moveTo>
                <a:pt x="0" y="0"/>
              </a:moveTo>
              <a:lnTo>
                <a:pt x="0" y="1797359"/>
              </a:lnTo>
              <a:lnTo>
                <a:pt x="108718" y="1797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739068-BBFC-4D9E-BB8A-8BDDBA238CC7}">
      <dsp:nvSpPr>
        <dsp:cNvPr id="0" name=""/>
        <dsp:cNvSpPr/>
      </dsp:nvSpPr>
      <dsp:spPr>
        <a:xfrm>
          <a:off x="2502627" y="1202832"/>
          <a:ext cx="108718" cy="1298867"/>
        </a:xfrm>
        <a:custGeom>
          <a:avLst/>
          <a:gdLst/>
          <a:ahLst/>
          <a:cxnLst/>
          <a:rect l="0" t="0" r="0" b="0"/>
          <a:pathLst>
            <a:path>
              <a:moveTo>
                <a:pt x="0" y="0"/>
              </a:moveTo>
              <a:lnTo>
                <a:pt x="0" y="1298867"/>
              </a:lnTo>
              <a:lnTo>
                <a:pt x="108718" y="12988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6C0989-C4F4-44F5-A1C8-C48B18CCCE73}">
      <dsp:nvSpPr>
        <dsp:cNvPr id="0" name=""/>
        <dsp:cNvSpPr/>
      </dsp:nvSpPr>
      <dsp:spPr>
        <a:xfrm>
          <a:off x="2502627" y="1202832"/>
          <a:ext cx="108718" cy="799553"/>
        </a:xfrm>
        <a:custGeom>
          <a:avLst/>
          <a:gdLst/>
          <a:ahLst/>
          <a:cxnLst/>
          <a:rect l="0" t="0" r="0" b="0"/>
          <a:pathLst>
            <a:path>
              <a:moveTo>
                <a:pt x="0" y="0"/>
              </a:moveTo>
              <a:lnTo>
                <a:pt x="0" y="799553"/>
              </a:lnTo>
              <a:lnTo>
                <a:pt x="108718" y="7995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6E52FC-5AEB-4DC8-96D2-85C36124E6D3}">
      <dsp:nvSpPr>
        <dsp:cNvPr id="0" name=""/>
        <dsp:cNvSpPr/>
      </dsp:nvSpPr>
      <dsp:spPr>
        <a:xfrm>
          <a:off x="2502627" y="1202832"/>
          <a:ext cx="108718" cy="300239"/>
        </a:xfrm>
        <a:custGeom>
          <a:avLst/>
          <a:gdLst/>
          <a:ahLst/>
          <a:cxnLst/>
          <a:rect l="0" t="0" r="0" b="0"/>
          <a:pathLst>
            <a:path>
              <a:moveTo>
                <a:pt x="0" y="0"/>
              </a:moveTo>
              <a:lnTo>
                <a:pt x="0" y="300239"/>
              </a:lnTo>
              <a:lnTo>
                <a:pt x="108718" y="300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93CE30-A9B1-4238-867E-63FA7351F13D}">
      <dsp:nvSpPr>
        <dsp:cNvPr id="0" name=""/>
        <dsp:cNvSpPr/>
      </dsp:nvSpPr>
      <dsp:spPr>
        <a:xfrm>
          <a:off x="2731476" y="702393"/>
          <a:ext cx="91440" cy="100023"/>
        </a:xfrm>
        <a:custGeom>
          <a:avLst/>
          <a:gdLst/>
          <a:ahLst/>
          <a:cxnLst/>
          <a:rect l="0" t="0" r="0" b="0"/>
          <a:pathLst>
            <a:path>
              <a:moveTo>
                <a:pt x="84912" y="0"/>
              </a:moveTo>
              <a:lnTo>
                <a:pt x="84912" y="50574"/>
              </a:lnTo>
              <a:lnTo>
                <a:pt x="45720" y="50574"/>
              </a:lnTo>
              <a:lnTo>
                <a:pt x="45720" y="1000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963CA4-76C7-4C14-BE3E-517F5DFB5D22}">
      <dsp:nvSpPr>
        <dsp:cNvPr id="0" name=""/>
        <dsp:cNvSpPr/>
      </dsp:nvSpPr>
      <dsp:spPr>
        <a:xfrm>
          <a:off x="1559367" y="1203798"/>
          <a:ext cx="108925" cy="821337"/>
        </a:xfrm>
        <a:custGeom>
          <a:avLst/>
          <a:gdLst/>
          <a:ahLst/>
          <a:cxnLst/>
          <a:rect l="0" t="0" r="0" b="0"/>
          <a:pathLst>
            <a:path>
              <a:moveTo>
                <a:pt x="0" y="0"/>
              </a:moveTo>
              <a:lnTo>
                <a:pt x="0" y="821337"/>
              </a:lnTo>
              <a:lnTo>
                <a:pt x="108925" y="821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ED4E7E-908F-46E6-A1E8-15CC83E5AF9A}">
      <dsp:nvSpPr>
        <dsp:cNvPr id="0" name=""/>
        <dsp:cNvSpPr/>
      </dsp:nvSpPr>
      <dsp:spPr>
        <a:xfrm>
          <a:off x="1559367" y="1203798"/>
          <a:ext cx="100938" cy="315234"/>
        </a:xfrm>
        <a:custGeom>
          <a:avLst/>
          <a:gdLst/>
          <a:ahLst/>
          <a:cxnLst/>
          <a:rect l="0" t="0" r="0" b="0"/>
          <a:pathLst>
            <a:path>
              <a:moveTo>
                <a:pt x="0" y="0"/>
              </a:moveTo>
              <a:lnTo>
                <a:pt x="0" y="315234"/>
              </a:lnTo>
              <a:lnTo>
                <a:pt x="100938" y="3152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BC35E1-C1C6-4B4F-989F-7C4AE6F50B57}">
      <dsp:nvSpPr>
        <dsp:cNvPr id="0" name=""/>
        <dsp:cNvSpPr/>
      </dsp:nvSpPr>
      <dsp:spPr>
        <a:xfrm>
          <a:off x="1833937" y="702393"/>
          <a:ext cx="982451" cy="100989"/>
        </a:xfrm>
        <a:custGeom>
          <a:avLst/>
          <a:gdLst/>
          <a:ahLst/>
          <a:cxnLst/>
          <a:rect l="0" t="0" r="0" b="0"/>
          <a:pathLst>
            <a:path>
              <a:moveTo>
                <a:pt x="982451" y="0"/>
              </a:moveTo>
              <a:lnTo>
                <a:pt x="982451" y="51539"/>
              </a:lnTo>
              <a:lnTo>
                <a:pt x="0" y="51539"/>
              </a:lnTo>
              <a:lnTo>
                <a:pt x="0" y="1009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9FBD18-C651-4737-89FF-BC4E9DDEE9DC}">
      <dsp:nvSpPr>
        <dsp:cNvPr id="0" name=""/>
        <dsp:cNvSpPr/>
      </dsp:nvSpPr>
      <dsp:spPr>
        <a:xfrm>
          <a:off x="531036" y="1214396"/>
          <a:ext cx="216706" cy="1780293"/>
        </a:xfrm>
        <a:custGeom>
          <a:avLst/>
          <a:gdLst/>
          <a:ahLst/>
          <a:cxnLst/>
          <a:rect l="0" t="0" r="0" b="0"/>
          <a:pathLst>
            <a:path>
              <a:moveTo>
                <a:pt x="0" y="0"/>
              </a:moveTo>
              <a:lnTo>
                <a:pt x="0" y="1780293"/>
              </a:lnTo>
              <a:lnTo>
                <a:pt x="216706" y="1780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8A45D0-D336-4A7F-9723-3F6CCDCD3742}">
      <dsp:nvSpPr>
        <dsp:cNvPr id="0" name=""/>
        <dsp:cNvSpPr/>
      </dsp:nvSpPr>
      <dsp:spPr>
        <a:xfrm>
          <a:off x="531036" y="1214396"/>
          <a:ext cx="216706" cy="1280978"/>
        </a:xfrm>
        <a:custGeom>
          <a:avLst/>
          <a:gdLst/>
          <a:ahLst/>
          <a:cxnLst/>
          <a:rect l="0" t="0" r="0" b="0"/>
          <a:pathLst>
            <a:path>
              <a:moveTo>
                <a:pt x="0" y="0"/>
              </a:moveTo>
              <a:lnTo>
                <a:pt x="0" y="1280978"/>
              </a:lnTo>
              <a:lnTo>
                <a:pt x="216706" y="12809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FED72C-234E-47A8-B5C6-759A7E8D4F28}">
      <dsp:nvSpPr>
        <dsp:cNvPr id="0" name=""/>
        <dsp:cNvSpPr/>
      </dsp:nvSpPr>
      <dsp:spPr>
        <a:xfrm>
          <a:off x="531036" y="1214396"/>
          <a:ext cx="216706" cy="781664"/>
        </a:xfrm>
        <a:custGeom>
          <a:avLst/>
          <a:gdLst/>
          <a:ahLst/>
          <a:cxnLst/>
          <a:rect l="0" t="0" r="0" b="0"/>
          <a:pathLst>
            <a:path>
              <a:moveTo>
                <a:pt x="0" y="0"/>
              </a:moveTo>
              <a:lnTo>
                <a:pt x="0" y="781664"/>
              </a:lnTo>
              <a:lnTo>
                <a:pt x="216706" y="7816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1464DC-99CD-42A1-809D-48D92171F1E8}">
      <dsp:nvSpPr>
        <dsp:cNvPr id="0" name=""/>
        <dsp:cNvSpPr/>
      </dsp:nvSpPr>
      <dsp:spPr>
        <a:xfrm>
          <a:off x="531036" y="1214396"/>
          <a:ext cx="216706" cy="282350"/>
        </a:xfrm>
        <a:custGeom>
          <a:avLst/>
          <a:gdLst/>
          <a:ahLst/>
          <a:cxnLst/>
          <a:rect l="0" t="0" r="0" b="0"/>
          <a:pathLst>
            <a:path>
              <a:moveTo>
                <a:pt x="0" y="0"/>
              </a:moveTo>
              <a:lnTo>
                <a:pt x="0" y="282350"/>
              </a:lnTo>
              <a:lnTo>
                <a:pt x="216706" y="2823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02F803-1634-4BCC-9D31-6DE631909B27}">
      <dsp:nvSpPr>
        <dsp:cNvPr id="0" name=""/>
        <dsp:cNvSpPr/>
      </dsp:nvSpPr>
      <dsp:spPr>
        <a:xfrm>
          <a:off x="805606" y="702393"/>
          <a:ext cx="2010782" cy="111587"/>
        </a:xfrm>
        <a:custGeom>
          <a:avLst/>
          <a:gdLst/>
          <a:ahLst/>
          <a:cxnLst/>
          <a:rect l="0" t="0" r="0" b="0"/>
          <a:pathLst>
            <a:path>
              <a:moveTo>
                <a:pt x="2010782" y="0"/>
              </a:moveTo>
              <a:lnTo>
                <a:pt x="2010782" y="62138"/>
              </a:lnTo>
              <a:lnTo>
                <a:pt x="0" y="62138"/>
              </a:lnTo>
              <a:lnTo>
                <a:pt x="0" y="1115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BFFC00-6FDB-4C61-85D4-B26D1D8CA131}">
      <dsp:nvSpPr>
        <dsp:cNvPr id="0" name=""/>
        <dsp:cNvSpPr/>
      </dsp:nvSpPr>
      <dsp:spPr>
        <a:xfrm>
          <a:off x="2317498" y="0"/>
          <a:ext cx="997780" cy="7023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Aplikasi presensi</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5 Minggu </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(25 Hari kerja)</a:t>
          </a:r>
          <a:endParaRPr lang="en-ID" sz="800" kern="1200"/>
        </a:p>
      </dsp:txBody>
      <dsp:txXfrm>
        <a:off x="2317498" y="0"/>
        <a:ext cx="997780" cy="702393"/>
      </dsp:txXfrm>
    </dsp:sp>
    <dsp:sp modelId="{08D40E40-3397-4D70-AA96-81DC76714E8B}">
      <dsp:nvSpPr>
        <dsp:cNvPr id="0" name=""/>
        <dsp:cNvSpPr/>
      </dsp:nvSpPr>
      <dsp:spPr>
        <a:xfrm>
          <a:off x="462394" y="813981"/>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Planning dan Analisa project</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2 Hari</a:t>
          </a:r>
        </a:p>
      </dsp:txBody>
      <dsp:txXfrm>
        <a:off x="462394" y="813981"/>
        <a:ext cx="686423" cy="400415"/>
      </dsp:txXfrm>
    </dsp:sp>
    <dsp:sp modelId="{909B46CB-2C82-4530-A8EB-C4A6EF29D4CD}">
      <dsp:nvSpPr>
        <dsp:cNvPr id="0" name=""/>
        <dsp:cNvSpPr/>
      </dsp:nvSpPr>
      <dsp:spPr>
        <a:xfrm>
          <a:off x="747743" y="1296539"/>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Perumusan</a:t>
          </a:r>
          <a:r>
            <a:rPr lang="en-ID" sz="800" kern="1200" baseline="0">
              <a:latin typeface="Times New Roman" panose="02020603050405020304" pitchFamily="18" charset="0"/>
              <a:cs typeface="Times New Roman" panose="02020603050405020304" pitchFamily="18" charset="0"/>
            </a:rPr>
            <a:t> masalah</a:t>
          </a:r>
          <a:endParaRPr lang="en-ID" sz="800" kern="1200">
            <a:latin typeface="Times New Roman" panose="02020603050405020304" pitchFamily="18" charset="0"/>
            <a:cs typeface="Times New Roman" panose="02020603050405020304" pitchFamily="18" charset="0"/>
          </a:endParaRPr>
        </a:p>
      </dsp:txBody>
      <dsp:txXfrm>
        <a:off x="747743" y="1296539"/>
        <a:ext cx="686423" cy="400415"/>
      </dsp:txXfrm>
    </dsp:sp>
    <dsp:sp modelId="{6E368E49-72B6-4724-B758-8643673D3FEA}">
      <dsp:nvSpPr>
        <dsp:cNvPr id="0" name=""/>
        <dsp:cNvSpPr/>
      </dsp:nvSpPr>
      <dsp:spPr>
        <a:xfrm>
          <a:off x="747743" y="1795853"/>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Memahami kerja sistem </a:t>
          </a:r>
        </a:p>
      </dsp:txBody>
      <dsp:txXfrm>
        <a:off x="747743" y="1795853"/>
        <a:ext cx="686423" cy="400415"/>
      </dsp:txXfrm>
    </dsp:sp>
    <dsp:sp modelId="{7A66F6C0-537C-422E-A134-535BD0E47966}">
      <dsp:nvSpPr>
        <dsp:cNvPr id="0" name=""/>
        <dsp:cNvSpPr/>
      </dsp:nvSpPr>
      <dsp:spPr>
        <a:xfrm>
          <a:off x="747743" y="2295168"/>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Analisa hasil</a:t>
          </a:r>
        </a:p>
      </dsp:txBody>
      <dsp:txXfrm>
        <a:off x="747743" y="2295168"/>
        <a:ext cx="686423" cy="400415"/>
      </dsp:txXfrm>
    </dsp:sp>
    <dsp:sp modelId="{5EB80FF6-A297-4478-AE5F-3FDA96F3D401}">
      <dsp:nvSpPr>
        <dsp:cNvPr id="0" name=""/>
        <dsp:cNvSpPr/>
      </dsp:nvSpPr>
      <dsp:spPr>
        <a:xfrm>
          <a:off x="747743" y="2794482"/>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Pengumpulan referensi</a:t>
          </a:r>
          <a:endParaRPr lang="en-ID" sz="800" kern="1200">
            <a:latin typeface="Times New Roman" panose="02020603050405020304" pitchFamily="18" charset="0"/>
            <a:cs typeface="Times New Roman" panose="02020603050405020304" pitchFamily="18" charset="0"/>
          </a:endParaRPr>
        </a:p>
      </dsp:txBody>
      <dsp:txXfrm>
        <a:off x="747743" y="2794482"/>
        <a:ext cx="686423" cy="400415"/>
      </dsp:txXfrm>
    </dsp:sp>
    <dsp:sp modelId="{7FC11B80-1560-4AAA-9DDE-ECDD0C320254}">
      <dsp:nvSpPr>
        <dsp:cNvPr id="0" name=""/>
        <dsp:cNvSpPr/>
      </dsp:nvSpPr>
      <dsp:spPr>
        <a:xfrm>
          <a:off x="1490725" y="803382"/>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UI Desain </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3 Hari</a:t>
          </a:r>
        </a:p>
      </dsp:txBody>
      <dsp:txXfrm>
        <a:off x="1490725" y="803382"/>
        <a:ext cx="686423" cy="400415"/>
      </dsp:txXfrm>
    </dsp:sp>
    <dsp:sp modelId="{4C2B872F-165F-41F9-841A-FCE5E6B4BDDB}">
      <dsp:nvSpPr>
        <dsp:cNvPr id="0" name=""/>
        <dsp:cNvSpPr/>
      </dsp:nvSpPr>
      <dsp:spPr>
        <a:xfrm>
          <a:off x="1660306" y="1318824"/>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baseline="0">
              <a:latin typeface="Times New Roman" panose="02020603050405020304" pitchFamily="18" charset="0"/>
              <a:cs typeface="Times New Roman" panose="02020603050405020304" pitchFamily="18" charset="0"/>
            </a:rPr>
            <a:t>Pembuatan wireframe aplikasi</a:t>
          </a:r>
          <a:endParaRPr lang="en-ID" sz="800" kern="1200">
            <a:latin typeface="Times New Roman" panose="02020603050405020304" pitchFamily="18" charset="0"/>
            <a:cs typeface="Times New Roman" panose="02020603050405020304" pitchFamily="18" charset="0"/>
          </a:endParaRPr>
        </a:p>
      </dsp:txBody>
      <dsp:txXfrm>
        <a:off x="1660306" y="1318824"/>
        <a:ext cx="686423" cy="400415"/>
      </dsp:txXfrm>
    </dsp:sp>
    <dsp:sp modelId="{A8CC9930-A123-463B-B616-37C3927A0608}">
      <dsp:nvSpPr>
        <dsp:cNvPr id="0" name=""/>
        <dsp:cNvSpPr/>
      </dsp:nvSpPr>
      <dsp:spPr>
        <a:xfrm>
          <a:off x="1668293" y="1824927"/>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Implementasi di android studio</a:t>
          </a:r>
        </a:p>
      </dsp:txBody>
      <dsp:txXfrm>
        <a:off x="1668293" y="1824927"/>
        <a:ext cx="686423" cy="400415"/>
      </dsp:txXfrm>
    </dsp:sp>
    <dsp:sp modelId="{2A8BB491-5BA3-4280-8DB8-A0430B0235D0}">
      <dsp:nvSpPr>
        <dsp:cNvPr id="0" name=""/>
        <dsp:cNvSpPr/>
      </dsp:nvSpPr>
      <dsp:spPr>
        <a:xfrm>
          <a:off x="2433984" y="802417"/>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Koding</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1</a:t>
          </a:r>
          <a:r>
            <a:rPr lang="id-ID" sz="800" kern="1200">
              <a:latin typeface="Times New Roman" panose="02020603050405020304" pitchFamily="18" charset="0"/>
              <a:cs typeface="Times New Roman" panose="02020603050405020304" pitchFamily="18" charset="0"/>
            </a:rPr>
            <a:t>5</a:t>
          </a:r>
          <a:r>
            <a:rPr lang="en-ID" sz="800" kern="1200">
              <a:latin typeface="Times New Roman" panose="02020603050405020304" pitchFamily="18" charset="0"/>
              <a:cs typeface="Times New Roman" panose="02020603050405020304" pitchFamily="18" charset="0"/>
            </a:rPr>
            <a:t> Hari</a:t>
          </a:r>
        </a:p>
      </dsp:txBody>
      <dsp:txXfrm>
        <a:off x="2433984" y="802417"/>
        <a:ext cx="686423" cy="400415"/>
      </dsp:txXfrm>
    </dsp:sp>
    <dsp:sp modelId="{FABBF985-8A92-4B71-BBB6-C9AA439EDF10}">
      <dsp:nvSpPr>
        <dsp:cNvPr id="0" name=""/>
        <dsp:cNvSpPr/>
      </dsp:nvSpPr>
      <dsp:spPr>
        <a:xfrm>
          <a:off x="2611345" y="1302864"/>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baseline="0">
              <a:latin typeface="Times New Roman" panose="02020603050405020304" pitchFamily="18" charset="0"/>
              <a:cs typeface="Times New Roman" panose="02020603050405020304" pitchFamily="18" charset="0"/>
            </a:rPr>
            <a:t>Konfigurasi basis data</a:t>
          </a:r>
          <a:endParaRPr lang="en-ID" sz="800" kern="1200">
            <a:latin typeface="Times New Roman" panose="02020603050405020304" pitchFamily="18" charset="0"/>
            <a:cs typeface="Times New Roman" panose="02020603050405020304" pitchFamily="18" charset="0"/>
          </a:endParaRPr>
        </a:p>
      </dsp:txBody>
      <dsp:txXfrm>
        <a:off x="2611345" y="1302864"/>
        <a:ext cx="686423" cy="400415"/>
      </dsp:txXfrm>
    </dsp:sp>
    <dsp:sp modelId="{A9F6C046-2394-4565-A4C8-B5799EB31E55}">
      <dsp:nvSpPr>
        <dsp:cNvPr id="0" name=""/>
        <dsp:cNvSpPr/>
      </dsp:nvSpPr>
      <dsp:spPr>
        <a:xfrm>
          <a:off x="2611345" y="1802178"/>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Membuat</a:t>
          </a:r>
          <a:r>
            <a:rPr lang="en-ID" sz="800" kern="1200" baseline="0">
              <a:latin typeface="Times New Roman" panose="02020603050405020304" pitchFamily="18" charset="0"/>
              <a:cs typeface="Times New Roman" panose="02020603050405020304" pitchFamily="18" charset="0"/>
            </a:rPr>
            <a:t> fungsi login dan </a:t>
          </a:r>
          <a:r>
            <a:rPr lang="en-US" sz="800" kern="1200" baseline="0">
              <a:latin typeface="Times New Roman" panose="02020603050405020304" pitchFamily="18" charset="0"/>
              <a:cs typeface="Times New Roman" panose="02020603050405020304" pitchFamily="18" charset="0"/>
            </a:rPr>
            <a:t>sign up </a:t>
          </a:r>
          <a:endParaRPr lang="en-ID" sz="800" kern="1200">
            <a:latin typeface="Times New Roman" panose="02020603050405020304" pitchFamily="18" charset="0"/>
            <a:cs typeface="Times New Roman" panose="02020603050405020304" pitchFamily="18" charset="0"/>
          </a:endParaRPr>
        </a:p>
      </dsp:txBody>
      <dsp:txXfrm>
        <a:off x="2611345" y="1802178"/>
        <a:ext cx="686423" cy="400415"/>
      </dsp:txXfrm>
    </dsp:sp>
    <dsp:sp modelId="{DD7399C2-3DC6-4907-AE98-E7CE551386E0}">
      <dsp:nvSpPr>
        <dsp:cNvPr id="0" name=""/>
        <dsp:cNvSpPr/>
      </dsp:nvSpPr>
      <dsp:spPr>
        <a:xfrm>
          <a:off x="2611345" y="2301492"/>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Manajemen user profile</a:t>
          </a:r>
        </a:p>
      </dsp:txBody>
      <dsp:txXfrm>
        <a:off x="2611345" y="2301492"/>
        <a:ext cx="686423" cy="400415"/>
      </dsp:txXfrm>
    </dsp:sp>
    <dsp:sp modelId="{B1F52368-BDBC-4866-814B-2FE1F90FA82B}">
      <dsp:nvSpPr>
        <dsp:cNvPr id="0" name=""/>
        <dsp:cNvSpPr/>
      </dsp:nvSpPr>
      <dsp:spPr>
        <a:xfrm>
          <a:off x="2611345" y="2799984"/>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Fungsi presensi</a:t>
          </a:r>
        </a:p>
      </dsp:txBody>
      <dsp:txXfrm>
        <a:off x="2611345" y="2799984"/>
        <a:ext cx="686423" cy="400415"/>
      </dsp:txXfrm>
    </dsp:sp>
    <dsp:sp modelId="{63CF1C28-6EAB-498F-8819-18B91C47C1A2}">
      <dsp:nvSpPr>
        <dsp:cNvPr id="0" name=""/>
        <dsp:cNvSpPr/>
      </dsp:nvSpPr>
      <dsp:spPr>
        <a:xfrm>
          <a:off x="3467444" y="806344"/>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Testing</a:t>
          </a:r>
        </a:p>
        <a:p>
          <a:pPr marL="0" lvl="0" indent="0" algn="ctr" defTabSz="355600">
            <a:lnSpc>
              <a:spcPct val="90000"/>
            </a:lnSpc>
            <a:spcBef>
              <a:spcPct val="0"/>
            </a:spcBef>
            <a:spcAft>
              <a:spcPct val="35000"/>
            </a:spcAft>
            <a:buNone/>
          </a:pPr>
          <a:r>
            <a:rPr lang="en-ID" sz="800" kern="1200">
              <a:latin typeface="Times New Roman" panose="02020603050405020304" pitchFamily="18" charset="0"/>
              <a:cs typeface="Times New Roman" panose="02020603050405020304" pitchFamily="18" charset="0"/>
            </a:rPr>
            <a:t>3 Hari</a:t>
          </a:r>
        </a:p>
      </dsp:txBody>
      <dsp:txXfrm>
        <a:off x="3467444" y="806344"/>
        <a:ext cx="686423" cy="400415"/>
      </dsp:txXfrm>
    </dsp:sp>
    <dsp:sp modelId="{032FB7D7-C085-4D2E-80AC-D6AF089F57D6}">
      <dsp:nvSpPr>
        <dsp:cNvPr id="0" name=""/>
        <dsp:cNvSpPr/>
      </dsp:nvSpPr>
      <dsp:spPr>
        <a:xfrm>
          <a:off x="3633823" y="1306791"/>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baseline="0">
              <a:latin typeface="Times New Roman" panose="02020603050405020304" pitchFamily="18" charset="0"/>
              <a:cs typeface="Times New Roman" panose="02020603050405020304" pitchFamily="18" charset="0"/>
            </a:rPr>
            <a:t>Debugging </a:t>
          </a:r>
          <a:endParaRPr lang="en-ID" sz="800" kern="1200">
            <a:latin typeface="Times New Roman" panose="02020603050405020304" pitchFamily="18" charset="0"/>
            <a:cs typeface="Times New Roman" panose="02020603050405020304" pitchFamily="18" charset="0"/>
          </a:endParaRPr>
        </a:p>
      </dsp:txBody>
      <dsp:txXfrm>
        <a:off x="3633823" y="1306791"/>
        <a:ext cx="686423" cy="400415"/>
      </dsp:txXfrm>
    </dsp:sp>
    <dsp:sp modelId="{B826E85B-D3AF-4FB2-BFF6-9DA41152700F}">
      <dsp:nvSpPr>
        <dsp:cNvPr id="0" name=""/>
        <dsp:cNvSpPr/>
      </dsp:nvSpPr>
      <dsp:spPr>
        <a:xfrm>
          <a:off x="3633823" y="1806106"/>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baseline="0">
              <a:latin typeface="Times New Roman" panose="02020603050405020304" pitchFamily="18" charset="0"/>
              <a:cs typeface="Times New Roman" panose="02020603050405020304" pitchFamily="18" charset="0"/>
            </a:rPr>
            <a:t>Implementasi</a:t>
          </a:r>
          <a:endParaRPr lang="en-ID" sz="800" kern="1200">
            <a:latin typeface="Times New Roman" panose="02020603050405020304" pitchFamily="18" charset="0"/>
            <a:cs typeface="Times New Roman" panose="02020603050405020304" pitchFamily="18" charset="0"/>
          </a:endParaRPr>
        </a:p>
      </dsp:txBody>
      <dsp:txXfrm>
        <a:off x="3633823" y="1806106"/>
        <a:ext cx="686423" cy="400415"/>
      </dsp:txXfrm>
    </dsp:sp>
    <dsp:sp modelId="{57037B52-E582-4FED-8037-0BC49F9D6AEB}">
      <dsp:nvSpPr>
        <dsp:cNvPr id="0" name=""/>
        <dsp:cNvSpPr/>
      </dsp:nvSpPr>
      <dsp:spPr>
        <a:xfrm>
          <a:off x="4647854" y="803573"/>
          <a:ext cx="686423" cy="4004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Pemeliharaan </a:t>
          </a:r>
          <a:endParaRPr lang="en-ID"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id-ID" sz="800" kern="1200">
              <a:latin typeface="Times New Roman" panose="02020603050405020304" pitchFamily="18" charset="0"/>
              <a:cs typeface="Times New Roman" panose="02020603050405020304" pitchFamily="18" charset="0"/>
            </a:rPr>
            <a:t>2</a:t>
          </a:r>
          <a:r>
            <a:rPr lang="en-ID" sz="800" kern="1200">
              <a:latin typeface="Times New Roman" panose="02020603050405020304" pitchFamily="18" charset="0"/>
              <a:cs typeface="Times New Roman" panose="02020603050405020304" pitchFamily="18" charset="0"/>
            </a:rPr>
            <a:t> Hari</a:t>
          </a:r>
        </a:p>
      </dsp:txBody>
      <dsp:txXfrm>
        <a:off x="4647854" y="803573"/>
        <a:ext cx="686423" cy="4004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005D4-FD55-4D0E-9A6B-3BAE8A9EC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19</Pages>
  <Words>2681</Words>
  <Characters>15286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Dermawan</dc:creator>
  <cp:keywords/>
  <dc:description/>
  <cp:lastModifiedBy>Guna Dermawan</cp:lastModifiedBy>
  <cp:revision>161</cp:revision>
  <cp:lastPrinted>2022-01-12T23:12:00Z</cp:lastPrinted>
  <dcterms:created xsi:type="dcterms:W3CDTF">2022-01-02T13:29:00Z</dcterms:created>
  <dcterms:modified xsi:type="dcterms:W3CDTF">2022-02-01T05:52:00Z</dcterms:modified>
</cp:coreProperties>
</file>